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A3B62" w14:textId="782D23E6" w:rsidR="00BA3FD3" w:rsidRDefault="00000000">
      <w:pPr>
        <w:spacing w:line="480" w:lineRule="auto"/>
        <w:jc w:val="center"/>
        <w:rPr>
          <w:caps/>
        </w:rPr>
      </w:pPr>
      <w:r>
        <w:rPr>
          <w:bCs/>
          <w:caps/>
        </w:rPr>
        <w:t xml:space="preserve">A cultural atlas of vocal variation: Yellow-naped Amazon contact calls exhibit discreet call types throughout </w:t>
      </w:r>
      <w:ins w:id="0" w:author="Timothy Wright" w:date="2023-03-10T16:06:00Z">
        <w:r w:rsidR="00551782">
          <w:rPr>
            <w:bCs/>
            <w:caps/>
          </w:rPr>
          <w:t xml:space="preserve">THEIR </w:t>
        </w:r>
      </w:ins>
      <w:r>
        <w:rPr>
          <w:bCs/>
          <w:caps/>
        </w:rPr>
        <w:t>range</w:t>
      </w:r>
      <w:r>
        <w:rPr>
          <w:caps/>
        </w:rPr>
        <w:t xml:space="preserve"> </w:t>
      </w:r>
    </w:p>
    <w:p w14:paraId="6984D78B" w14:textId="77777777" w:rsidR="00BA3FD3" w:rsidRDefault="00BA3FD3">
      <w:pPr>
        <w:jc w:val="center"/>
      </w:pPr>
    </w:p>
    <w:p w14:paraId="284DF180" w14:textId="77777777" w:rsidR="00BA3FD3" w:rsidRDefault="00BA3FD3">
      <w:pPr>
        <w:jc w:val="center"/>
      </w:pPr>
    </w:p>
    <w:p w14:paraId="51367498" w14:textId="77777777" w:rsidR="00BA3FD3" w:rsidRDefault="00BA3FD3">
      <w:pPr>
        <w:jc w:val="center"/>
      </w:pPr>
    </w:p>
    <w:p w14:paraId="3123D4CB" w14:textId="77777777" w:rsidR="00BA3FD3" w:rsidRDefault="00BA3FD3">
      <w:pPr>
        <w:jc w:val="center"/>
      </w:pPr>
    </w:p>
    <w:p w14:paraId="46A746F6" w14:textId="77777777" w:rsidR="00BA3FD3" w:rsidRPr="00551782" w:rsidRDefault="00000000">
      <w:pPr>
        <w:jc w:val="center"/>
        <w:rPr>
          <w:lang w:val="es-ES"/>
        </w:rPr>
      </w:pPr>
      <w:r w:rsidRPr="00551782">
        <w:rPr>
          <w:lang w:val="es-ES"/>
        </w:rPr>
        <w:t>BY</w:t>
      </w:r>
    </w:p>
    <w:p w14:paraId="1A5A35B1" w14:textId="77777777" w:rsidR="00BA3FD3" w:rsidRPr="00551782" w:rsidRDefault="00BA3FD3">
      <w:pPr>
        <w:jc w:val="center"/>
        <w:rPr>
          <w:lang w:val="es-ES"/>
        </w:rPr>
      </w:pPr>
    </w:p>
    <w:p w14:paraId="11CA977A" w14:textId="75D10FF5" w:rsidR="00BA3FD3" w:rsidRPr="00551782" w:rsidRDefault="00000000">
      <w:pPr>
        <w:jc w:val="center"/>
        <w:rPr>
          <w:lang w:val="es-ES"/>
        </w:rPr>
      </w:pPr>
      <w:r w:rsidRPr="00551782">
        <w:rPr>
          <w:lang w:val="es-ES"/>
        </w:rPr>
        <w:t xml:space="preserve">Molly K </w:t>
      </w:r>
      <w:r w:rsidR="007E6EC0" w:rsidRPr="00551782">
        <w:rPr>
          <w:lang w:val="es-ES"/>
        </w:rPr>
        <w:t>Genes</w:t>
      </w:r>
    </w:p>
    <w:p w14:paraId="748070D2" w14:textId="7E751442" w:rsidR="0078492B" w:rsidRPr="00551782" w:rsidRDefault="0078492B">
      <w:pPr>
        <w:jc w:val="center"/>
        <w:rPr>
          <w:lang w:val="es-ES"/>
        </w:rPr>
      </w:pPr>
    </w:p>
    <w:p w14:paraId="6C971E70" w14:textId="79E0919B" w:rsidR="0078492B" w:rsidRPr="00551782" w:rsidRDefault="0078492B">
      <w:pPr>
        <w:jc w:val="center"/>
        <w:rPr>
          <w:lang w:val="es-ES"/>
        </w:rPr>
      </w:pPr>
      <w:r w:rsidRPr="00551782">
        <w:rPr>
          <w:lang w:val="es-ES"/>
        </w:rPr>
        <w:t>Marcelo Araya</w:t>
      </w:r>
      <w:r w:rsidR="00810CC9" w:rsidRPr="00551782">
        <w:rPr>
          <w:lang w:val="es-ES"/>
        </w:rPr>
        <w:t>-</w:t>
      </w:r>
      <w:r w:rsidRPr="00551782">
        <w:rPr>
          <w:lang w:val="es-ES"/>
        </w:rPr>
        <w:t>Salas</w:t>
      </w:r>
    </w:p>
    <w:p w14:paraId="2421E46F" w14:textId="77777777" w:rsidR="00BA3FD3" w:rsidRPr="00551782" w:rsidRDefault="00BA3FD3">
      <w:pPr>
        <w:rPr>
          <w:lang w:val="es-ES"/>
        </w:rPr>
      </w:pPr>
    </w:p>
    <w:p w14:paraId="43454A3E" w14:textId="77777777" w:rsidR="00BA3FD3" w:rsidRDefault="00000000">
      <w:pPr>
        <w:jc w:val="center"/>
      </w:pPr>
      <w:r>
        <w:t>Christine R Dahlin</w:t>
      </w:r>
    </w:p>
    <w:p w14:paraId="543E1725" w14:textId="77777777" w:rsidR="00BA3FD3" w:rsidRDefault="00BA3FD3">
      <w:pPr>
        <w:jc w:val="center"/>
      </w:pPr>
    </w:p>
    <w:p w14:paraId="6D0AD27C" w14:textId="77777777" w:rsidR="00BA3FD3" w:rsidRDefault="00000000">
      <w:pPr>
        <w:jc w:val="center"/>
        <w:sectPr w:rsidR="00BA3FD3">
          <w:footerReference w:type="even" r:id="rId6"/>
          <w:footerReference w:type="default" r:id="rId7"/>
          <w:footerReference w:type="first" r:id="rId8"/>
          <w:pgSz w:w="12240" w:h="15840"/>
          <w:pgMar w:top="1440" w:right="1440" w:bottom="1440" w:left="1440" w:header="720" w:footer="720" w:gutter="0"/>
          <w:pgNumType w:fmt="lowerRoman"/>
          <w:cols w:space="720"/>
          <w:docGrid w:linePitch="360"/>
        </w:sectPr>
      </w:pPr>
      <w:r>
        <w:t>Timothy F Wright</w:t>
      </w:r>
    </w:p>
    <w:p w14:paraId="5339DC67" w14:textId="77777777" w:rsidR="00BA3FD3" w:rsidRDefault="00000000">
      <w:pPr>
        <w:pStyle w:val="Heading1"/>
        <w:spacing w:line="480" w:lineRule="auto"/>
        <w:jc w:val="center"/>
        <w:rPr>
          <w:rFonts w:ascii="Times New Roman" w:hAnsi="Times New Roman"/>
          <w:color w:val="000000"/>
          <w:sz w:val="24"/>
          <w:szCs w:val="24"/>
        </w:rPr>
      </w:pPr>
      <w:bookmarkStart w:id="1" w:name="_Toc57588844"/>
      <w:bookmarkStart w:id="2" w:name="_Toc57588949"/>
      <w:r>
        <w:rPr>
          <w:rFonts w:ascii="Times New Roman" w:hAnsi="Times New Roman"/>
          <w:color w:val="000000"/>
          <w:sz w:val="24"/>
          <w:szCs w:val="24"/>
        </w:rPr>
        <w:lastRenderedPageBreak/>
        <w:t>ABSTRACT</w:t>
      </w:r>
      <w:bookmarkEnd w:id="1"/>
      <w:bookmarkEnd w:id="2"/>
    </w:p>
    <w:p w14:paraId="6DC930E9" w14:textId="1406AFE3" w:rsidR="00BA3FD3" w:rsidRDefault="00000000">
      <w:pPr>
        <w:spacing w:line="480" w:lineRule="auto"/>
        <w:jc w:val="both"/>
      </w:pPr>
      <w:r>
        <w:t>The endangered yellow-</w:t>
      </w:r>
      <w:proofErr w:type="spellStart"/>
      <w:r>
        <w:t>naped</w:t>
      </w:r>
      <w:proofErr w:type="spellEnd"/>
      <w:r>
        <w:t xml:space="preserve"> amazon, </w:t>
      </w:r>
      <w:r>
        <w:rPr>
          <w:i/>
          <w:iCs/>
        </w:rPr>
        <w:t xml:space="preserve">Amazona </w:t>
      </w:r>
      <w:proofErr w:type="spellStart"/>
      <w:r>
        <w:rPr>
          <w:i/>
          <w:iCs/>
        </w:rPr>
        <w:t>auropalliata</w:t>
      </w:r>
      <w:proofErr w:type="spellEnd"/>
      <w:r>
        <w:rPr>
          <w:i/>
          <w:iCs/>
        </w:rPr>
        <w:t>,</w:t>
      </w:r>
      <w:r>
        <w:t xml:space="preserve"> is a vocal learning species that inhabits dry forest</w:t>
      </w:r>
      <w:r w:rsidR="005533E3">
        <w:t>s</w:t>
      </w:r>
      <w:r w:rsidR="003A7530">
        <w:t xml:space="preserve"> of</w:t>
      </w:r>
      <w:r>
        <w:t xml:space="preserve"> </w:t>
      </w:r>
      <w:r w:rsidR="003A7530">
        <w:t>Mesoamerica</w:t>
      </w:r>
      <w:r>
        <w:t xml:space="preserve"> from Mexico to Costa Rica. Populations in Costa Rica have been shown to exhibit geographic variation in their contact calls, known as vocal dialect, but </w:t>
      </w:r>
      <w:del w:id="3" w:author="Timothy Wright" w:date="2023-03-10T16:07:00Z">
        <w:r w:rsidDel="00551782">
          <w:delText xml:space="preserve">no </w:delText>
        </w:r>
      </w:del>
      <w:ins w:id="4" w:author="Timothy Wright" w:date="2023-03-10T16:07:00Z">
        <w:r w:rsidR="00551782">
          <w:t>little</w:t>
        </w:r>
        <w:r w:rsidR="00551782">
          <w:t xml:space="preserve"> </w:t>
        </w:r>
      </w:ins>
      <w:r>
        <w:t xml:space="preserve">data exists regarding vocal variation </w:t>
      </w:r>
      <w:del w:id="5" w:author="Timothy Wright" w:date="2023-03-10T16:07:00Z">
        <w:r w:rsidDel="00551782">
          <w:delText xml:space="preserve">trends in populations </w:delText>
        </w:r>
      </w:del>
      <w:r>
        <w:t xml:space="preserve">outside this portion of the range. </w:t>
      </w:r>
      <w:commentRangeStart w:id="6"/>
      <w:r w:rsidR="00431414">
        <w:t>To</w:t>
      </w:r>
      <w:r>
        <w:t xml:space="preserve"> ensure successful conservation planning, cultural traits such as vocal dialect should be evaluated across the species’ range</w:t>
      </w:r>
      <w:commentRangeEnd w:id="6"/>
      <w:r w:rsidR="00551782">
        <w:rPr>
          <w:rStyle w:val="CommentReference"/>
        </w:rPr>
        <w:commentReference w:id="6"/>
      </w:r>
      <w:r>
        <w:t>. We recorded yellow-</w:t>
      </w:r>
      <w:proofErr w:type="spellStart"/>
      <w:r>
        <w:t>naped</w:t>
      </w:r>
      <w:proofErr w:type="spellEnd"/>
      <w:r>
        <w:t xml:space="preserve"> amazon contact calls at 47 different sites across the range between 2016 and 2019 and evaluated them for the presence of vocal dialects. We visually classified 14 contact call variants and validated our classifications </w:t>
      </w:r>
      <w:r w:rsidR="00431414">
        <w:t xml:space="preserve">by </w:t>
      </w:r>
      <w:r>
        <w:t xml:space="preserve">comparing similarities obtained </w:t>
      </w:r>
      <w:r w:rsidR="005533E3">
        <w:t>through</w:t>
      </w:r>
      <w:r>
        <w:t xml:space="preserve"> spectrographic cross-</w:t>
      </w:r>
      <w:commentRangeStart w:id="7"/>
      <w:r>
        <w:t>correlation</w:t>
      </w:r>
      <w:commentRangeEnd w:id="7"/>
      <w:r w:rsidR="0086034B">
        <w:rPr>
          <w:rStyle w:val="CommentReference"/>
        </w:rPr>
        <w:commentReference w:id="7"/>
      </w:r>
      <w:r>
        <w:t xml:space="preserve">. We observed regional separation of variants; while neighboring populations exhibited dissimilar calls, geographically distant populations gave similar calls, likely a result of geographic isolation and cultural drift. Our results also indicate that vocal </w:t>
      </w:r>
      <w:r w:rsidR="005533E3">
        <w:t xml:space="preserve">variation covaries with geographic distance, and that </w:t>
      </w:r>
      <w:r>
        <w:t>dialect</w:t>
      </w:r>
      <w:ins w:id="8" w:author="Timothy Wright" w:date="2023-03-10T16:10:00Z">
        <w:r w:rsidR="00551782">
          <w:t>s</w:t>
        </w:r>
      </w:ins>
      <w:r>
        <w:t xml:space="preserve"> </w:t>
      </w:r>
      <w:del w:id="9" w:author="Timothy Wright" w:date="2023-03-10T16:10:00Z">
        <w:r w:rsidDel="00551782">
          <w:delText xml:space="preserve">is </w:delText>
        </w:r>
      </w:del>
      <w:ins w:id="10" w:author="Timothy Wright" w:date="2023-03-10T16:10:00Z">
        <w:r w:rsidR="00551782">
          <w:t>are</w:t>
        </w:r>
        <w:r w:rsidR="00551782">
          <w:t xml:space="preserve"> </w:t>
        </w:r>
      </w:ins>
      <w:r>
        <w:t xml:space="preserve">a range-wide </w:t>
      </w:r>
      <w:del w:id="11" w:author="Timothy Wright" w:date="2023-03-10T16:10:00Z">
        <w:r w:rsidDel="00551782">
          <w:delText xml:space="preserve">trend </w:delText>
        </w:r>
      </w:del>
      <w:ins w:id="12" w:author="Timothy Wright" w:date="2023-03-10T16:10:00Z">
        <w:r w:rsidR="00551782">
          <w:t>feature</w:t>
        </w:r>
        <w:r w:rsidR="00551782">
          <w:t xml:space="preserve"> </w:t>
        </w:r>
      </w:ins>
      <w:del w:id="13" w:author="Timothy Wright" w:date="2023-03-10T16:10:00Z">
        <w:r w:rsidDel="00551782">
          <w:delText>characteristic of</w:delText>
        </w:r>
      </w:del>
      <w:r>
        <w:t xml:space="preserve"> yellow-</w:t>
      </w:r>
      <w:proofErr w:type="spellStart"/>
      <w:r>
        <w:t>naped</w:t>
      </w:r>
      <w:proofErr w:type="spellEnd"/>
      <w:r>
        <w:t xml:space="preserve"> amazon</w:t>
      </w:r>
      <w:ins w:id="14" w:author="Timothy Wright" w:date="2023-03-10T16:10:00Z">
        <w:r w:rsidR="00551782">
          <w:t xml:space="preserve"> vocal repertoire</w:t>
        </w:r>
      </w:ins>
      <w:r>
        <w:t xml:space="preserve">s. </w:t>
      </w:r>
      <w:commentRangeStart w:id="15"/>
      <w:commentRangeStart w:id="16"/>
      <w:r>
        <w:t>We recommend that unsampled populations be evaluated for vocal dialects, and that reintroduced or translocated individuals be carefully monitored for signs of social distress or failure to assimilate</w:t>
      </w:r>
      <w:commentRangeEnd w:id="15"/>
      <w:r w:rsidR="00551782">
        <w:rPr>
          <w:rStyle w:val="CommentReference"/>
        </w:rPr>
        <w:commentReference w:id="15"/>
      </w:r>
      <w:commentRangeEnd w:id="16"/>
      <w:r w:rsidR="00EF5E73">
        <w:rPr>
          <w:rStyle w:val="CommentReference"/>
        </w:rPr>
        <w:commentReference w:id="16"/>
      </w:r>
      <w:r>
        <w:t>.</w:t>
      </w:r>
    </w:p>
    <w:p w14:paraId="5A663E26" w14:textId="77777777" w:rsidR="00BA3FD3" w:rsidRDefault="00BA3FD3">
      <w:pPr>
        <w:jc w:val="center"/>
        <w:sectPr w:rsidR="00BA3FD3">
          <w:pgSz w:w="12240" w:h="15840"/>
          <w:pgMar w:top="1440" w:right="1440" w:bottom="1440" w:left="1440" w:header="720" w:footer="720" w:gutter="0"/>
          <w:pgNumType w:fmt="lowerRoman"/>
          <w:cols w:space="720"/>
          <w:docGrid w:linePitch="360"/>
        </w:sectPr>
      </w:pPr>
    </w:p>
    <w:p w14:paraId="1F6B1A0A" w14:textId="77777777" w:rsidR="00BA3FD3" w:rsidRDefault="00000000">
      <w:pPr>
        <w:spacing w:line="480" w:lineRule="auto"/>
        <w:jc w:val="center"/>
      </w:pPr>
      <w:commentRangeStart w:id="17"/>
      <w:r>
        <w:lastRenderedPageBreak/>
        <w:t>TABLE OF CONTENTS</w:t>
      </w:r>
      <w:commentRangeEnd w:id="17"/>
      <w:r w:rsidR="00551782">
        <w:rPr>
          <w:rStyle w:val="CommentReference"/>
        </w:rPr>
        <w:commentReference w:id="17"/>
      </w:r>
    </w:p>
    <w:p w14:paraId="6AD2AA20" w14:textId="193A9AAE" w:rsidR="00BA3FD3" w:rsidDel="00551782" w:rsidRDefault="00000000">
      <w:pPr>
        <w:pStyle w:val="TOC1"/>
        <w:rPr>
          <w:del w:id="18" w:author="Timothy Wright" w:date="2023-03-10T16:13:00Z"/>
          <w:rFonts w:eastAsia="DengXian"/>
        </w:rPr>
      </w:pPr>
      <w:del w:id="19" w:author="Timothy Wright" w:date="2023-03-10T16:13:00Z">
        <w:r w:rsidDel="00551782">
          <w:fldChar w:fldCharType="begin"/>
        </w:r>
        <w:r w:rsidDel="00551782">
          <w:delInstrText xml:space="preserve"> TOC \o "1-3" \h \z \u </w:delInstrText>
        </w:r>
        <w:r w:rsidDel="00551782">
          <w:fldChar w:fldCharType="separate"/>
        </w:r>
        <w:r w:rsidDel="00551782">
          <w:fldChar w:fldCharType="begin"/>
        </w:r>
        <w:r w:rsidDel="00551782">
          <w:delInstrText>HYPERLINK \l "_Toc57588949"</w:delInstrText>
        </w:r>
        <w:r w:rsidDel="00551782">
          <w:fldChar w:fldCharType="separate"/>
        </w:r>
        <w:r w:rsidDel="00551782">
          <w:rPr>
            <w:rStyle w:val="Hyperlink"/>
          </w:rPr>
          <w:delText>ABSTRACT</w:delText>
        </w:r>
        <w:r w:rsidDel="00551782">
          <w:tab/>
        </w:r>
        <w:r w:rsidDel="00551782">
          <w:fldChar w:fldCharType="begin"/>
        </w:r>
        <w:r w:rsidDel="00551782">
          <w:delInstrText xml:space="preserve"> PAGEREF _Toc57588949 \h </w:delInstrText>
        </w:r>
        <w:r w:rsidDel="00551782">
          <w:fldChar w:fldCharType="separate"/>
        </w:r>
        <w:r w:rsidDel="00551782">
          <w:delText>iii</w:delText>
        </w:r>
        <w:r w:rsidDel="00551782">
          <w:fldChar w:fldCharType="end"/>
        </w:r>
        <w:r w:rsidDel="00551782">
          <w:fldChar w:fldCharType="end"/>
        </w:r>
      </w:del>
    </w:p>
    <w:p w14:paraId="2ED58C2E" w14:textId="63D6DAFD" w:rsidR="00BA3FD3" w:rsidDel="00551782" w:rsidRDefault="00000000">
      <w:pPr>
        <w:pStyle w:val="TOC1"/>
        <w:rPr>
          <w:del w:id="20" w:author="Timothy Wright" w:date="2023-03-10T16:13:00Z"/>
          <w:rFonts w:eastAsia="DengXian"/>
        </w:rPr>
      </w:pPr>
      <w:del w:id="21" w:author="Timothy Wright" w:date="2023-03-10T16:13:00Z">
        <w:r w:rsidDel="00551782">
          <w:fldChar w:fldCharType="begin"/>
        </w:r>
        <w:r w:rsidDel="00551782">
          <w:delInstrText>HYPERLINK \l "_Toc57588950"</w:delInstrText>
        </w:r>
        <w:r w:rsidDel="00551782">
          <w:fldChar w:fldCharType="separate"/>
        </w:r>
        <w:r w:rsidDel="00551782">
          <w:rPr>
            <w:rStyle w:val="Hyperlink"/>
          </w:rPr>
          <w:delText>INTRODUCTION</w:delText>
        </w:r>
        <w:r w:rsidDel="00551782">
          <w:tab/>
        </w:r>
        <w:r w:rsidDel="00551782">
          <w:fldChar w:fldCharType="begin"/>
        </w:r>
        <w:r w:rsidDel="00551782">
          <w:delInstrText xml:space="preserve"> PAGEREF _Toc57588950 \h </w:delInstrText>
        </w:r>
        <w:r w:rsidDel="00551782">
          <w:fldChar w:fldCharType="separate"/>
        </w:r>
        <w:r w:rsidDel="00551782">
          <w:delText>1</w:delText>
        </w:r>
        <w:r w:rsidDel="00551782">
          <w:fldChar w:fldCharType="end"/>
        </w:r>
        <w:r w:rsidDel="00551782">
          <w:fldChar w:fldCharType="end"/>
        </w:r>
      </w:del>
    </w:p>
    <w:p w14:paraId="516F929B" w14:textId="2B56B603" w:rsidR="00BA3FD3" w:rsidDel="00551782" w:rsidRDefault="00000000">
      <w:pPr>
        <w:pStyle w:val="TOC1"/>
        <w:rPr>
          <w:del w:id="22" w:author="Timothy Wright" w:date="2023-03-10T16:13:00Z"/>
          <w:rFonts w:eastAsia="DengXian"/>
        </w:rPr>
      </w:pPr>
      <w:del w:id="23" w:author="Timothy Wright" w:date="2023-03-10T16:13:00Z">
        <w:r w:rsidDel="00551782">
          <w:fldChar w:fldCharType="begin"/>
        </w:r>
        <w:r w:rsidDel="00551782">
          <w:delInstrText>HYPERLINK \l "_Toc57588951"</w:delInstrText>
        </w:r>
        <w:r w:rsidDel="00551782">
          <w:fldChar w:fldCharType="separate"/>
        </w:r>
        <w:r w:rsidDel="00551782">
          <w:rPr>
            <w:rStyle w:val="Hyperlink"/>
          </w:rPr>
          <w:delText>MATERIALS AND METHODS</w:delText>
        </w:r>
        <w:r w:rsidDel="00551782">
          <w:tab/>
        </w:r>
        <w:r w:rsidDel="00551782">
          <w:fldChar w:fldCharType="begin"/>
        </w:r>
        <w:r w:rsidDel="00551782">
          <w:delInstrText xml:space="preserve"> PAGEREF _Toc57588951 \h </w:delInstrText>
        </w:r>
        <w:r w:rsidDel="00551782">
          <w:fldChar w:fldCharType="separate"/>
        </w:r>
        <w:r w:rsidDel="00551782">
          <w:delText>6</w:delText>
        </w:r>
        <w:r w:rsidDel="00551782">
          <w:fldChar w:fldCharType="end"/>
        </w:r>
        <w:r w:rsidDel="00551782">
          <w:fldChar w:fldCharType="end"/>
        </w:r>
      </w:del>
    </w:p>
    <w:p w14:paraId="4058329A" w14:textId="06C40704" w:rsidR="00BA3FD3" w:rsidDel="00551782" w:rsidRDefault="00000000">
      <w:pPr>
        <w:pStyle w:val="TOC2"/>
        <w:rPr>
          <w:del w:id="24" w:author="Timothy Wright" w:date="2023-03-10T16:13:00Z"/>
          <w:rFonts w:ascii="Times New Roman" w:eastAsia="DengXian" w:hAnsi="Times New Roman" w:cs="Times New Roman"/>
          <w:b w:val="0"/>
          <w:bCs w:val="0"/>
          <w:i/>
          <w:iCs/>
          <w:sz w:val="24"/>
          <w:szCs w:val="24"/>
        </w:rPr>
      </w:pPr>
      <w:del w:id="25" w:author="Timothy Wright" w:date="2023-03-10T16:13:00Z">
        <w:r w:rsidDel="00551782">
          <w:fldChar w:fldCharType="begin"/>
        </w:r>
        <w:r w:rsidDel="00551782">
          <w:delInstrText>HYPERLINK \l "_Toc57588952"</w:delInstrText>
        </w:r>
        <w:r w:rsidDel="00551782">
          <w:fldChar w:fldCharType="separate"/>
        </w:r>
        <w:r w:rsidDel="00551782">
          <w:rPr>
            <w:rStyle w:val="Hyperlink"/>
            <w:rFonts w:ascii="Times New Roman" w:eastAsia="DengXian Light" w:hAnsi="Times New Roman" w:cs="Times New Roman"/>
            <w:b w:val="0"/>
            <w:bCs w:val="0"/>
            <w:i/>
            <w:iCs/>
            <w:sz w:val="24"/>
            <w:szCs w:val="24"/>
          </w:rPr>
          <w:delText>Data Collection</w:delText>
        </w:r>
        <w:r w:rsidDel="00551782">
          <w:rPr>
            <w:rFonts w:ascii="Times New Roman" w:hAnsi="Times New Roman" w:cs="Times New Roman"/>
            <w:b w:val="0"/>
            <w:bCs w:val="0"/>
            <w:i/>
            <w:iCs/>
            <w:sz w:val="24"/>
            <w:szCs w:val="24"/>
          </w:rPr>
          <w:tab/>
        </w:r>
        <w:r w:rsidDel="00551782">
          <w:rPr>
            <w:rFonts w:ascii="Times New Roman" w:hAnsi="Times New Roman" w:cs="Times New Roman"/>
            <w:b w:val="0"/>
            <w:bCs w:val="0"/>
            <w:i/>
            <w:iCs/>
            <w:sz w:val="24"/>
            <w:szCs w:val="24"/>
          </w:rPr>
          <w:fldChar w:fldCharType="begin"/>
        </w:r>
        <w:r w:rsidDel="00551782">
          <w:rPr>
            <w:rFonts w:ascii="Times New Roman" w:hAnsi="Times New Roman" w:cs="Times New Roman"/>
            <w:b w:val="0"/>
            <w:bCs w:val="0"/>
            <w:i/>
            <w:iCs/>
            <w:sz w:val="24"/>
            <w:szCs w:val="24"/>
          </w:rPr>
          <w:delInstrText xml:space="preserve"> PAGEREF _Toc57588952 \h </w:delInstrText>
        </w:r>
        <w:r w:rsidDel="00551782">
          <w:rPr>
            <w:rFonts w:ascii="Times New Roman" w:hAnsi="Times New Roman" w:cs="Times New Roman"/>
            <w:b w:val="0"/>
            <w:bCs w:val="0"/>
            <w:i/>
            <w:iCs/>
            <w:sz w:val="24"/>
            <w:szCs w:val="24"/>
          </w:rPr>
        </w:r>
        <w:r w:rsidDel="00551782">
          <w:rPr>
            <w:rFonts w:ascii="Times New Roman" w:hAnsi="Times New Roman" w:cs="Times New Roman"/>
            <w:b w:val="0"/>
            <w:bCs w:val="0"/>
            <w:i/>
            <w:iCs/>
            <w:sz w:val="24"/>
            <w:szCs w:val="24"/>
          </w:rPr>
          <w:fldChar w:fldCharType="separate"/>
        </w:r>
        <w:r w:rsidDel="00551782">
          <w:rPr>
            <w:rFonts w:ascii="Times New Roman" w:hAnsi="Times New Roman" w:cs="Times New Roman"/>
            <w:b w:val="0"/>
            <w:bCs w:val="0"/>
            <w:i/>
            <w:iCs/>
            <w:sz w:val="24"/>
            <w:szCs w:val="24"/>
          </w:rPr>
          <w:delText>6</w:delText>
        </w:r>
        <w:r w:rsidDel="00551782">
          <w:rPr>
            <w:rFonts w:ascii="Times New Roman" w:hAnsi="Times New Roman" w:cs="Times New Roman"/>
            <w:b w:val="0"/>
            <w:bCs w:val="0"/>
            <w:i/>
            <w:iCs/>
            <w:sz w:val="24"/>
            <w:szCs w:val="24"/>
          </w:rPr>
          <w:fldChar w:fldCharType="end"/>
        </w:r>
        <w:r w:rsidDel="00551782">
          <w:rPr>
            <w:rFonts w:ascii="Times New Roman" w:hAnsi="Times New Roman" w:cs="Times New Roman"/>
            <w:b w:val="0"/>
            <w:bCs w:val="0"/>
            <w:i/>
            <w:iCs/>
            <w:sz w:val="24"/>
            <w:szCs w:val="24"/>
          </w:rPr>
          <w:fldChar w:fldCharType="end"/>
        </w:r>
      </w:del>
    </w:p>
    <w:p w14:paraId="129A262C" w14:textId="47163EF1" w:rsidR="00BA3FD3" w:rsidDel="00551782" w:rsidRDefault="00000000">
      <w:pPr>
        <w:pStyle w:val="TOC2"/>
        <w:rPr>
          <w:del w:id="26" w:author="Timothy Wright" w:date="2023-03-10T16:13:00Z"/>
          <w:rFonts w:ascii="Times New Roman" w:eastAsia="DengXian" w:hAnsi="Times New Roman" w:cs="Times New Roman"/>
          <w:b w:val="0"/>
          <w:bCs w:val="0"/>
          <w:i/>
          <w:iCs/>
          <w:sz w:val="24"/>
          <w:szCs w:val="24"/>
        </w:rPr>
      </w:pPr>
      <w:del w:id="27" w:author="Timothy Wright" w:date="2023-03-10T16:13:00Z">
        <w:r w:rsidDel="00551782">
          <w:fldChar w:fldCharType="begin"/>
        </w:r>
        <w:r w:rsidDel="00551782">
          <w:delInstrText>HYPERLINK \l "_Toc57588953"</w:delInstrText>
        </w:r>
        <w:r w:rsidDel="00551782">
          <w:fldChar w:fldCharType="separate"/>
        </w:r>
        <w:r w:rsidDel="00551782">
          <w:rPr>
            <w:rStyle w:val="Hyperlink"/>
            <w:rFonts w:ascii="Times New Roman" w:eastAsia="DengXian Light" w:hAnsi="Times New Roman" w:cs="Times New Roman"/>
            <w:b w:val="0"/>
            <w:bCs w:val="0"/>
            <w:i/>
            <w:iCs/>
            <w:sz w:val="24"/>
            <w:szCs w:val="24"/>
          </w:rPr>
          <w:delText>Sampling Sites</w:delText>
        </w:r>
        <w:r w:rsidDel="00551782">
          <w:rPr>
            <w:rFonts w:ascii="Times New Roman" w:hAnsi="Times New Roman" w:cs="Times New Roman"/>
            <w:b w:val="0"/>
            <w:bCs w:val="0"/>
            <w:i/>
            <w:iCs/>
            <w:sz w:val="24"/>
            <w:szCs w:val="24"/>
          </w:rPr>
          <w:tab/>
        </w:r>
        <w:r w:rsidDel="00551782">
          <w:rPr>
            <w:rFonts w:ascii="Times New Roman" w:hAnsi="Times New Roman" w:cs="Times New Roman"/>
            <w:b w:val="0"/>
            <w:bCs w:val="0"/>
            <w:i/>
            <w:iCs/>
            <w:sz w:val="24"/>
            <w:szCs w:val="24"/>
          </w:rPr>
          <w:fldChar w:fldCharType="begin"/>
        </w:r>
        <w:r w:rsidDel="00551782">
          <w:rPr>
            <w:rFonts w:ascii="Times New Roman" w:hAnsi="Times New Roman" w:cs="Times New Roman"/>
            <w:b w:val="0"/>
            <w:bCs w:val="0"/>
            <w:i/>
            <w:iCs/>
            <w:sz w:val="24"/>
            <w:szCs w:val="24"/>
          </w:rPr>
          <w:delInstrText xml:space="preserve"> PAGEREF _Toc57588953 \h </w:delInstrText>
        </w:r>
        <w:r w:rsidDel="00551782">
          <w:rPr>
            <w:rFonts w:ascii="Times New Roman" w:hAnsi="Times New Roman" w:cs="Times New Roman"/>
            <w:b w:val="0"/>
            <w:bCs w:val="0"/>
            <w:i/>
            <w:iCs/>
            <w:sz w:val="24"/>
            <w:szCs w:val="24"/>
          </w:rPr>
        </w:r>
        <w:r w:rsidDel="00551782">
          <w:rPr>
            <w:rFonts w:ascii="Times New Roman" w:hAnsi="Times New Roman" w:cs="Times New Roman"/>
            <w:b w:val="0"/>
            <w:bCs w:val="0"/>
            <w:i/>
            <w:iCs/>
            <w:sz w:val="24"/>
            <w:szCs w:val="24"/>
          </w:rPr>
          <w:fldChar w:fldCharType="separate"/>
        </w:r>
        <w:r w:rsidDel="00551782">
          <w:rPr>
            <w:rFonts w:ascii="Times New Roman" w:hAnsi="Times New Roman" w:cs="Times New Roman"/>
            <w:b w:val="0"/>
            <w:bCs w:val="0"/>
            <w:i/>
            <w:iCs/>
            <w:sz w:val="24"/>
            <w:szCs w:val="24"/>
          </w:rPr>
          <w:delText>6</w:delText>
        </w:r>
        <w:r w:rsidDel="00551782">
          <w:rPr>
            <w:rFonts w:ascii="Times New Roman" w:hAnsi="Times New Roman" w:cs="Times New Roman"/>
            <w:b w:val="0"/>
            <w:bCs w:val="0"/>
            <w:i/>
            <w:iCs/>
            <w:sz w:val="24"/>
            <w:szCs w:val="24"/>
          </w:rPr>
          <w:fldChar w:fldCharType="end"/>
        </w:r>
        <w:r w:rsidDel="00551782">
          <w:rPr>
            <w:rFonts w:ascii="Times New Roman" w:hAnsi="Times New Roman" w:cs="Times New Roman"/>
            <w:b w:val="0"/>
            <w:bCs w:val="0"/>
            <w:i/>
            <w:iCs/>
            <w:sz w:val="24"/>
            <w:szCs w:val="24"/>
          </w:rPr>
          <w:fldChar w:fldCharType="end"/>
        </w:r>
      </w:del>
    </w:p>
    <w:p w14:paraId="3EB732DC" w14:textId="2C4E085B" w:rsidR="00BA3FD3" w:rsidDel="00551782" w:rsidRDefault="00000000">
      <w:pPr>
        <w:pStyle w:val="TOC1"/>
        <w:ind w:left="720"/>
        <w:rPr>
          <w:del w:id="28" w:author="Timothy Wright" w:date="2023-03-10T16:13:00Z"/>
          <w:rFonts w:eastAsia="DengXian"/>
        </w:rPr>
      </w:pPr>
      <w:del w:id="29" w:author="Timothy Wright" w:date="2023-03-10T16:13:00Z">
        <w:r w:rsidDel="00551782">
          <w:fldChar w:fldCharType="begin"/>
        </w:r>
        <w:r w:rsidDel="00551782">
          <w:delInstrText>HYPERLINK \l "_Toc57588954"</w:delInstrText>
        </w:r>
        <w:r w:rsidDel="00551782">
          <w:fldChar w:fldCharType="separate"/>
        </w:r>
        <w:r w:rsidDel="00551782">
          <w:rPr>
            <w:rStyle w:val="Hyperlink"/>
            <w:lang w:bidi="en-US"/>
          </w:rPr>
          <w:delText>Figure 1.</w:delText>
        </w:r>
        <w:r w:rsidDel="00551782">
          <w:tab/>
        </w:r>
        <w:r w:rsidDel="00551782">
          <w:fldChar w:fldCharType="begin"/>
        </w:r>
        <w:r w:rsidDel="00551782">
          <w:delInstrText xml:space="preserve"> PAGEREF _Toc57588954 \h </w:delInstrText>
        </w:r>
        <w:r w:rsidDel="00551782">
          <w:fldChar w:fldCharType="separate"/>
        </w:r>
        <w:r w:rsidDel="00551782">
          <w:delText>8</w:delText>
        </w:r>
        <w:r w:rsidDel="00551782">
          <w:fldChar w:fldCharType="end"/>
        </w:r>
        <w:r w:rsidDel="00551782">
          <w:fldChar w:fldCharType="end"/>
        </w:r>
      </w:del>
    </w:p>
    <w:p w14:paraId="152709B3" w14:textId="6990118A" w:rsidR="00BA3FD3" w:rsidDel="00551782" w:rsidRDefault="00000000">
      <w:pPr>
        <w:pStyle w:val="TOC2"/>
        <w:rPr>
          <w:del w:id="30" w:author="Timothy Wright" w:date="2023-03-10T16:13:00Z"/>
          <w:rFonts w:ascii="Times New Roman" w:eastAsia="DengXian" w:hAnsi="Times New Roman" w:cs="Times New Roman"/>
          <w:b w:val="0"/>
          <w:bCs w:val="0"/>
          <w:i/>
          <w:iCs/>
          <w:sz w:val="24"/>
          <w:szCs w:val="24"/>
        </w:rPr>
      </w:pPr>
      <w:del w:id="31" w:author="Timothy Wright" w:date="2023-03-10T16:13:00Z">
        <w:r w:rsidDel="00551782">
          <w:fldChar w:fldCharType="begin"/>
        </w:r>
        <w:r w:rsidDel="00551782">
          <w:delInstrText>HYPERLINK \l "_Toc57588955"</w:delInstrText>
        </w:r>
        <w:r w:rsidDel="00551782">
          <w:fldChar w:fldCharType="separate"/>
        </w:r>
        <w:r w:rsidDel="00551782">
          <w:rPr>
            <w:rStyle w:val="Hyperlink"/>
            <w:rFonts w:ascii="Times New Roman" w:eastAsia="DengXian Light" w:hAnsi="Times New Roman" w:cs="Times New Roman"/>
            <w:b w:val="0"/>
            <w:bCs w:val="0"/>
            <w:i/>
            <w:iCs/>
            <w:sz w:val="24"/>
            <w:szCs w:val="24"/>
          </w:rPr>
          <w:delText>Data Processing</w:delText>
        </w:r>
        <w:r w:rsidDel="00551782">
          <w:rPr>
            <w:rFonts w:ascii="Times New Roman" w:hAnsi="Times New Roman" w:cs="Times New Roman"/>
            <w:b w:val="0"/>
            <w:bCs w:val="0"/>
            <w:i/>
            <w:iCs/>
            <w:sz w:val="24"/>
            <w:szCs w:val="24"/>
          </w:rPr>
          <w:tab/>
        </w:r>
        <w:r w:rsidDel="00551782">
          <w:rPr>
            <w:rFonts w:ascii="Times New Roman" w:hAnsi="Times New Roman" w:cs="Times New Roman"/>
            <w:b w:val="0"/>
            <w:bCs w:val="0"/>
            <w:i/>
            <w:iCs/>
            <w:sz w:val="24"/>
            <w:szCs w:val="24"/>
          </w:rPr>
          <w:fldChar w:fldCharType="begin"/>
        </w:r>
        <w:r w:rsidDel="00551782">
          <w:rPr>
            <w:rFonts w:ascii="Times New Roman" w:hAnsi="Times New Roman" w:cs="Times New Roman"/>
            <w:b w:val="0"/>
            <w:bCs w:val="0"/>
            <w:i/>
            <w:iCs/>
            <w:sz w:val="24"/>
            <w:szCs w:val="24"/>
          </w:rPr>
          <w:delInstrText xml:space="preserve"> PAGEREF _Toc57588955 \h </w:delInstrText>
        </w:r>
        <w:r w:rsidDel="00551782">
          <w:rPr>
            <w:rFonts w:ascii="Times New Roman" w:hAnsi="Times New Roman" w:cs="Times New Roman"/>
            <w:b w:val="0"/>
            <w:bCs w:val="0"/>
            <w:i/>
            <w:iCs/>
            <w:sz w:val="24"/>
            <w:szCs w:val="24"/>
          </w:rPr>
        </w:r>
        <w:r w:rsidDel="00551782">
          <w:rPr>
            <w:rFonts w:ascii="Times New Roman" w:hAnsi="Times New Roman" w:cs="Times New Roman"/>
            <w:b w:val="0"/>
            <w:bCs w:val="0"/>
            <w:i/>
            <w:iCs/>
            <w:sz w:val="24"/>
            <w:szCs w:val="24"/>
          </w:rPr>
          <w:fldChar w:fldCharType="separate"/>
        </w:r>
        <w:r w:rsidDel="00551782">
          <w:rPr>
            <w:rFonts w:ascii="Times New Roman" w:hAnsi="Times New Roman" w:cs="Times New Roman"/>
            <w:b w:val="0"/>
            <w:bCs w:val="0"/>
            <w:i/>
            <w:iCs/>
            <w:sz w:val="24"/>
            <w:szCs w:val="24"/>
          </w:rPr>
          <w:delText>9</w:delText>
        </w:r>
        <w:r w:rsidDel="00551782">
          <w:rPr>
            <w:rFonts w:ascii="Times New Roman" w:hAnsi="Times New Roman" w:cs="Times New Roman"/>
            <w:b w:val="0"/>
            <w:bCs w:val="0"/>
            <w:i/>
            <w:iCs/>
            <w:sz w:val="24"/>
            <w:szCs w:val="24"/>
          </w:rPr>
          <w:fldChar w:fldCharType="end"/>
        </w:r>
        <w:r w:rsidDel="00551782">
          <w:rPr>
            <w:rFonts w:ascii="Times New Roman" w:hAnsi="Times New Roman" w:cs="Times New Roman"/>
            <w:b w:val="0"/>
            <w:bCs w:val="0"/>
            <w:i/>
            <w:iCs/>
            <w:sz w:val="24"/>
            <w:szCs w:val="24"/>
          </w:rPr>
          <w:fldChar w:fldCharType="end"/>
        </w:r>
      </w:del>
    </w:p>
    <w:p w14:paraId="15ABE176" w14:textId="487C43A7" w:rsidR="00BA3FD3" w:rsidDel="00551782" w:rsidRDefault="00000000">
      <w:pPr>
        <w:pStyle w:val="TOC2"/>
        <w:rPr>
          <w:del w:id="32" w:author="Timothy Wright" w:date="2023-03-10T16:13:00Z"/>
          <w:rFonts w:ascii="Times New Roman" w:eastAsia="DengXian" w:hAnsi="Times New Roman" w:cs="Times New Roman"/>
          <w:b w:val="0"/>
          <w:bCs w:val="0"/>
          <w:i/>
          <w:iCs/>
          <w:sz w:val="24"/>
          <w:szCs w:val="24"/>
        </w:rPr>
      </w:pPr>
      <w:del w:id="33" w:author="Timothy Wright" w:date="2023-03-10T16:13:00Z">
        <w:r w:rsidDel="00551782">
          <w:fldChar w:fldCharType="begin"/>
        </w:r>
        <w:r w:rsidDel="00551782">
          <w:delInstrText>HYPERLINK \l "_Toc57588956"</w:delInstrText>
        </w:r>
        <w:r w:rsidDel="00551782">
          <w:fldChar w:fldCharType="separate"/>
        </w:r>
        <w:r w:rsidDel="00551782">
          <w:rPr>
            <w:rStyle w:val="Hyperlink"/>
            <w:rFonts w:ascii="Times New Roman" w:eastAsia="DengXian Light" w:hAnsi="Times New Roman" w:cs="Times New Roman"/>
            <w:b w:val="0"/>
            <w:bCs w:val="0"/>
            <w:i/>
            <w:iCs/>
            <w:sz w:val="24"/>
            <w:szCs w:val="24"/>
          </w:rPr>
          <w:delText>Visual Assessment of Call Variants</w:delText>
        </w:r>
        <w:r w:rsidDel="00551782">
          <w:rPr>
            <w:rFonts w:ascii="Times New Roman" w:hAnsi="Times New Roman" w:cs="Times New Roman"/>
            <w:b w:val="0"/>
            <w:bCs w:val="0"/>
            <w:i/>
            <w:iCs/>
            <w:sz w:val="24"/>
            <w:szCs w:val="24"/>
          </w:rPr>
          <w:tab/>
        </w:r>
        <w:r w:rsidDel="00551782">
          <w:rPr>
            <w:rFonts w:ascii="Times New Roman" w:hAnsi="Times New Roman" w:cs="Times New Roman"/>
            <w:b w:val="0"/>
            <w:bCs w:val="0"/>
            <w:i/>
            <w:iCs/>
            <w:sz w:val="24"/>
            <w:szCs w:val="24"/>
          </w:rPr>
          <w:fldChar w:fldCharType="begin"/>
        </w:r>
        <w:r w:rsidDel="00551782">
          <w:rPr>
            <w:rFonts w:ascii="Times New Roman" w:hAnsi="Times New Roman" w:cs="Times New Roman"/>
            <w:b w:val="0"/>
            <w:bCs w:val="0"/>
            <w:i/>
            <w:iCs/>
            <w:sz w:val="24"/>
            <w:szCs w:val="24"/>
          </w:rPr>
          <w:delInstrText xml:space="preserve"> PAGEREF _Toc57588956 \h </w:delInstrText>
        </w:r>
        <w:r w:rsidDel="00551782">
          <w:rPr>
            <w:rFonts w:ascii="Times New Roman" w:hAnsi="Times New Roman" w:cs="Times New Roman"/>
            <w:b w:val="0"/>
            <w:bCs w:val="0"/>
            <w:i/>
            <w:iCs/>
            <w:sz w:val="24"/>
            <w:szCs w:val="24"/>
          </w:rPr>
        </w:r>
        <w:r w:rsidDel="00551782">
          <w:rPr>
            <w:rFonts w:ascii="Times New Roman" w:hAnsi="Times New Roman" w:cs="Times New Roman"/>
            <w:b w:val="0"/>
            <w:bCs w:val="0"/>
            <w:i/>
            <w:iCs/>
            <w:sz w:val="24"/>
            <w:szCs w:val="24"/>
          </w:rPr>
          <w:fldChar w:fldCharType="separate"/>
        </w:r>
        <w:r w:rsidDel="00551782">
          <w:rPr>
            <w:rFonts w:ascii="Times New Roman" w:hAnsi="Times New Roman" w:cs="Times New Roman"/>
            <w:b w:val="0"/>
            <w:bCs w:val="0"/>
            <w:i/>
            <w:iCs/>
            <w:sz w:val="24"/>
            <w:szCs w:val="24"/>
          </w:rPr>
          <w:delText>9</w:delText>
        </w:r>
        <w:r w:rsidDel="00551782">
          <w:rPr>
            <w:rFonts w:ascii="Times New Roman" w:hAnsi="Times New Roman" w:cs="Times New Roman"/>
            <w:b w:val="0"/>
            <w:bCs w:val="0"/>
            <w:i/>
            <w:iCs/>
            <w:sz w:val="24"/>
            <w:szCs w:val="24"/>
          </w:rPr>
          <w:fldChar w:fldCharType="end"/>
        </w:r>
        <w:r w:rsidDel="00551782">
          <w:rPr>
            <w:rFonts w:ascii="Times New Roman" w:hAnsi="Times New Roman" w:cs="Times New Roman"/>
            <w:b w:val="0"/>
            <w:bCs w:val="0"/>
            <w:i/>
            <w:iCs/>
            <w:sz w:val="24"/>
            <w:szCs w:val="24"/>
          </w:rPr>
          <w:fldChar w:fldCharType="end"/>
        </w:r>
      </w:del>
    </w:p>
    <w:p w14:paraId="7DF51FA4" w14:textId="2982BDB6" w:rsidR="00BA3FD3" w:rsidDel="00551782" w:rsidRDefault="00000000">
      <w:pPr>
        <w:pStyle w:val="TOC2"/>
        <w:rPr>
          <w:del w:id="34" w:author="Timothy Wright" w:date="2023-03-10T16:13:00Z"/>
          <w:rFonts w:ascii="Times New Roman" w:eastAsia="DengXian" w:hAnsi="Times New Roman" w:cs="Times New Roman"/>
          <w:b w:val="0"/>
          <w:bCs w:val="0"/>
          <w:i/>
          <w:iCs/>
          <w:sz w:val="24"/>
          <w:szCs w:val="24"/>
        </w:rPr>
      </w:pPr>
      <w:del w:id="35" w:author="Timothy Wright" w:date="2023-03-10T16:13:00Z">
        <w:r w:rsidDel="00551782">
          <w:fldChar w:fldCharType="begin"/>
        </w:r>
        <w:r w:rsidDel="00551782">
          <w:delInstrText>HYPERLINK \l "_Toc57588957"</w:delInstrText>
        </w:r>
        <w:r w:rsidDel="00551782">
          <w:fldChar w:fldCharType="separate"/>
        </w:r>
        <w:r w:rsidDel="00551782">
          <w:rPr>
            <w:rStyle w:val="Hyperlink"/>
            <w:rFonts w:ascii="Times New Roman" w:eastAsia="DengXian Light" w:hAnsi="Times New Roman" w:cs="Times New Roman"/>
            <w:b w:val="0"/>
            <w:bCs w:val="0"/>
            <w:i/>
            <w:iCs/>
            <w:sz w:val="24"/>
            <w:szCs w:val="24"/>
          </w:rPr>
          <w:delText>Statistical Analyses</w:delText>
        </w:r>
        <w:r w:rsidDel="00551782">
          <w:rPr>
            <w:rFonts w:ascii="Times New Roman" w:hAnsi="Times New Roman" w:cs="Times New Roman"/>
            <w:b w:val="0"/>
            <w:bCs w:val="0"/>
            <w:i/>
            <w:iCs/>
            <w:sz w:val="24"/>
            <w:szCs w:val="24"/>
          </w:rPr>
          <w:tab/>
        </w:r>
        <w:r w:rsidDel="00551782">
          <w:rPr>
            <w:rFonts w:ascii="Times New Roman" w:hAnsi="Times New Roman" w:cs="Times New Roman"/>
            <w:b w:val="0"/>
            <w:bCs w:val="0"/>
            <w:i/>
            <w:iCs/>
            <w:sz w:val="24"/>
            <w:szCs w:val="24"/>
          </w:rPr>
          <w:fldChar w:fldCharType="begin"/>
        </w:r>
        <w:r w:rsidDel="00551782">
          <w:rPr>
            <w:rFonts w:ascii="Times New Roman" w:hAnsi="Times New Roman" w:cs="Times New Roman"/>
            <w:b w:val="0"/>
            <w:bCs w:val="0"/>
            <w:i/>
            <w:iCs/>
            <w:sz w:val="24"/>
            <w:szCs w:val="24"/>
          </w:rPr>
          <w:delInstrText xml:space="preserve"> PAGEREF _Toc57588957 \h </w:delInstrText>
        </w:r>
        <w:r w:rsidDel="00551782">
          <w:rPr>
            <w:rFonts w:ascii="Times New Roman" w:hAnsi="Times New Roman" w:cs="Times New Roman"/>
            <w:b w:val="0"/>
            <w:bCs w:val="0"/>
            <w:i/>
            <w:iCs/>
            <w:sz w:val="24"/>
            <w:szCs w:val="24"/>
          </w:rPr>
        </w:r>
        <w:r w:rsidDel="00551782">
          <w:rPr>
            <w:rFonts w:ascii="Times New Roman" w:hAnsi="Times New Roman" w:cs="Times New Roman"/>
            <w:b w:val="0"/>
            <w:bCs w:val="0"/>
            <w:i/>
            <w:iCs/>
            <w:sz w:val="24"/>
            <w:szCs w:val="24"/>
          </w:rPr>
          <w:fldChar w:fldCharType="separate"/>
        </w:r>
        <w:r w:rsidDel="00551782">
          <w:rPr>
            <w:rFonts w:ascii="Times New Roman" w:hAnsi="Times New Roman" w:cs="Times New Roman"/>
            <w:b w:val="0"/>
            <w:bCs w:val="0"/>
            <w:i/>
            <w:iCs/>
            <w:sz w:val="24"/>
            <w:szCs w:val="24"/>
          </w:rPr>
          <w:delText>11</w:delText>
        </w:r>
        <w:r w:rsidDel="00551782">
          <w:rPr>
            <w:rFonts w:ascii="Times New Roman" w:hAnsi="Times New Roman" w:cs="Times New Roman"/>
            <w:b w:val="0"/>
            <w:bCs w:val="0"/>
            <w:i/>
            <w:iCs/>
            <w:sz w:val="24"/>
            <w:szCs w:val="24"/>
          </w:rPr>
          <w:fldChar w:fldCharType="end"/>
        </w:r>
        <w:r w:rsidDel="00551782">
          <w:rPr>
            <w:rFonts w:ascii="Times New Roman" w:hAnsi="Times New Roman" w:cs="Times New Roman"/>
            <w:b w:val="0"/>
            <w:bCs w:val="0"/>
            <w:i/>
            <w:iCs/>
            <w:sz w:val="24"/>
            <w:szCs w:val="24"/>
          </w:rPr>
          <w:fldChar w:fldCharType="end"/>
        </w:r>
      </w:del>
    </w:p>
    <w:p w14:paraId="3FCBC420" w14:textId="7401E48F" w:rsidR="00BA3FD3" w:rsidDel="00551782" w:rsidRDefault="00000000">
      <w:pPr>
        <w:pStyle w:val="TOC1"/>
        <w:rPr>
          <w:del w:id="36" w:author="Timothy Wright" w:date="2023-03-10T16:13:00Z"/>
          <w:rFonts w:eastAsia="DengXian"/>
        </w:rPr>
      </w:pPr>
      <w:del w:id="37" w:author="Timothy Wright" w:date="2023-03-10T16:13:00Z">
        <w:r w:rsidDel="00551782">
          <w:fldChar w:fldCharType="begin"/>
        </w:r>
        <w:r w:rsidDel="00551782">
          <w:delInstrText>HYPERLINK \l "_Toc57588958"</w:delInstrText>
        </w:r>
        <w:r w:rsidDel="00551782">
          <w:fldChar w:fldCharType="separate"/>
        </w:r>
        <w:r w:rsidDel="00551782">
          <w:rPr>
            <w:rStyle w:val="Hyperlink"/>
          </w:rPr>
          <w:delText>RESULTS</w:delText>
        </w:r>
        <w:r w:rsidDel="00551782">
          <w:tab/>
        </w:r>
        <w:r w:rsidDel="00551782">
          <w:fldChar w:fldCharType="begin"/>
        </w:r>
        <w:r w:rsidDel="00551782">
          <w:delInstrText xml:space="preserve"> PAGEREF _Toc57588958 \h </w:delInstrText>
        </w:r>
        <w:r w:rsidDel="00551782">
          <w:fldChar w:fldCharType="separate"/>
        </w:r>
        <w:r w:rsidDel="00551782">
          <w:delText>13</w:delText>
        </w:r>
        <w:r w:rsidDel="00551782">
          <w:fldChar w:fldCharType="end"/>
        </w:r>
        <w:r w:rsidDel="00551782">
          <w:fldChar w:fldCharType="end"/>
        </w:r>
      </w:del>
    </w:p>
    <w:p w14:paraId="072FC8AF" w14:textId="65EA1940" w:rsidR="00BA3FD3" w:rsidDel="00551782" w:rsidRDefault="00000000">
      <w:pPr>
        <w:pStyle w:val="TOC2"/>
        <w:rPr>
          <w:del w:id="38" w:author="Timothy Wright" w:date="2023-03-10T16:13:00Z"/>
          <w:rFonts w:ascii="Times New Roman" w:eastAsia="DengXian" w:hAnsi="Times New Roman" w:cs="Times New Roman"/>
          <w:b w:val="0"/>
          <w:bCs w:val="0"/>
          <w:i/>
          <w:iCs/>
          <w:sz w:val="24"/>
          <w:szCs w:val="24"/>
        </w:rPr>
      </w:pPr>
      <w:del w:id="39" w:author="Timothy Wright" w:date="2023-03-10T16:13:00Z">
        <w:r w:rsidDel="00551782">
          <w:fldChar w:fldCharType="begin"/>
        </w:r>
        <w:r w:rsidDel="00551782">
          <w:delInstrText>HYPERLINK \l "_Toc57588959"</w:delInstrText>
        </w:r>
        <w:r w:rsidDel="00551782">
          <w:fldChar w:fldCharType="separate"/>
        </w:r>
        <w:r w:rsidDel="00551782">
          <w:rPr>
            <w:rStyle w:val="Hyperlink"/>
            <w:rFonts w:ascii="Times New Roman" w:eastAsia="DengXian Light" w:hAnsi="Times New Roman" w:cs="Times New Roman"/>
            <w:b w:val="0"/>
            <w:bCs w:val="0"/>
            <w:i/>
            <w:iCs/>
            <w:sz w:val="24"/>
            <w:szCs w:val="24"/>
          </w:rPr>
          <w:delText>Contact Calls and Quality Assessment</w:delText>
        </w:r>
        <w:r w:rsidDel="00551782">
          <w:rPr>
            <w:rFonts w:ascii="Times New Roman" w:hAnsi="Times New Roman" w:cs="Times New Roman"/>
            <w:b w:val="0"/>
            <w:bCs w:val="0"/>
            <w:i/>
            <w:iCs/>
            <w:sz w:val="24"/>
            <w:szCs w:val="24"/>
          </w:rPr>
          <w:tab/>
        </w:r>
        <w:r w:rsidDel="00551782">
          <w:rPr>
            <w:rFonts w:ascii="Times New Roman" w:hAnsi="Times New Roman" w:cs="Times New Roman"/>
            <w:b w:val="0"/>
            <w:bCs w:val="0"/>
            <w:i/>
            <w:iCs/>
            <w:sz w:val="24"/>
            <w:szCs w:val="24"/>
          </w:rPr>
          <w:fldChar w:fldCharType="begin"/>
        </w:r>
        <w:r w:rsidDel="00551782">
          <w:rPr>
            <w:rFonts w:ascii="Times New Roman" w:hAnsi="Times New Roman" w:cs="Times New Roman"/>
            <w:b w:val="0"/>
            <w:bCs w:val="0"/>
            <w:i/>
            <w:iCs/>
            <w:sz w:val="24"/>
            <w:szCs w:val="24"/>
          </w:rPr>
          <w:delInstrText xml:space="preserve"> PAGEREF _Toc57588959 \h </w:delInstrText>
        </w:r>
        <w:r w:rsidDel="00551782">
          <w:rPr>
            <w:rFonts w:ascii="Times New Roman" w:hAnsi="Times New Roman" w:cs="Times New Roman"/>
            <w:b w:val="0"/>
            <w:bCs w:val="0"/>
            <w:i/>
            <w:iCs/>
            <w:sz w:val="24"/>
            <w:szCs w:val="24"/>
          </w:rPr>
        </w:r>
        <w:r w:rsidDel="00551782">
          <w:rPr>
            <w:rFonts w:ascii="Times New Roman" w:hAnsi="Times New Roman" w:cs="Times New Roman"/>
            <w:b w:val="0"/>
            <w:bCs w:val="0"/>
            <w:i/>
            <w:iCs/>
            <w:sz w:val="24"/>
            <w:szCs w:val="24"/>
          </w:rPr>
          <w:fldChar w:fldCharType="separate"/>
        </w:r>
        <w:r w:rsidDel="00551782">
          <w:rPr>
            <w:rFonts w:ascii="Times New Roman" w:hAnsi="Times New Roman" w:cs="Times New Roman"/>
            <w:b w:val="0"/>
            <w:bCs w:val="0"/>
            <w:i/>
            <w:iCs/>
            <w:sz w:val="24"/>
            <w:szCs w:val="24"/>
          </w:rPr>
          <w:delText>13</w:delText>
        </w:r>
        <w:r w:rsidDel="00551782">
          <w:rPr>
            <w:rFonts w:ascii="Times New Roman" w:hAnsi="Times New Roman" w:cs="Times New Roman"/>
            <w:b w:val="0"/>
            <w:bCs w:val="0"/>
            <w:i/>
            <w:iCs/>
            <w:sz w:val="24"/>
            <w:szCs w:val="24"/>
          </w:rPr>
          <w:fldChar w:fldCharType="end"/>
        </w:r>
        <w:r w:rsidDel="00551782">
          <w:rPr>
            <w:rFonts w:ascii="Times New Roman" w:hAnsi="Times New Roman" w:cs="Times New Roman"/>
            <w:b w:val="0"/>
            <w:bCs w:val="0"/>
            <w:i/>
            <w:iCs/>
            <w:sz w:val="24"/>
            <w:szCs w:val="24"/>
          </w:rPr>
          <w:fldChar w:fldCharType="end"/>
        </w:r>
      </w:del>
    </w:p>
    <w:p w14:paraId="4F3298DF" w14:textId="3DB3FDDA" w:rsidR="00BA3FD3" w:rsidDel="00551782" w:rsidRDefault="00000000">
      <w:pPr>
        <w:pStyle w:val="TOC2"/>
        <w:rPr>
          <w:del w:id="40" w:author="Timothy Wright" w:date="2023-03-10T16:13:00Z"/>
          <w:rFonts w:ascii="Times New Roman" w:eastAsia="DengXian" w:hAnsi="Times New Roman" w:cs="Times New Roman"/>
          <w:b w:val="0"/>
          <w:bCs w:val="0"/>
          <w:i/>
          <w:iCs/>
          <w:sz w:val="24"/>
          <w:szCs w:val="24"/>
        </w:rPr>
      </w:pPr>
      <w:del w:id="41" w:author="Timothy Wright" w:date="2023-03-10T16:13:00Z">
        <w:r w:rsidDel="00551782">
          <w:fldChar w:fldCharType="begin"/>
        </w:r>
        <w:r w:rsidDel="00551782">
          <w:delInstrText>HYPERLINK \l "_Toc57588960"</w:delInstrText>
        </w:r>
        <w:r w:rsidDel="00551782">
          <w:fldChar w:fldCharType="separate"/>
        </w:r>
        <w:r w:rsidDel="00551782">
          <w:rPr>
            <w:rStyle w:val="Hyperlink"/>
            <w:rFonts w:ascii="Times New Roman" w:eastAsia="DengXian Light" w:hAnsi="Times New Roman" w:cs="Times New Roman"/>
            <w:b w:val="0"/>
            <w:bCs w:val="0"/>
            <w:i/>
            <w:iCs/>
            <w:sz w:val="24"/>
            <w:szCs w:val="24"/>
          </w:rPr>
          <w:delText>Call Variants Across the Range</w:delText>
        </w:r>
        <w:r w:rsidDel="00551782">
          <w:rPr>
            <w:rFonts w:ascii="Times New Roman" w:hAnsi="Times New Roman" w:cs="Times New Roman"/>
            <w:b w:val="0"/>
            <w:bCs w:val="0"/>
            <w:i/>
            <w:iCs/>
            <w:sz w:val="24"/>
            <w:szCs w:val="24"/>
          </w:rPr>
          <w:tab/>
        </w:r>
        <w:r w:rsidDel="00551782">
          <w:rPr>
            <w:rFonts w:ascii="Times New Roman" w:hAnsi="Times New Roman" w:cs="Times New Roman"/>
            <w:b w:val="0"/>
            <w:bCs w:val="0"/>
            <w:i/>
            <w:iCs/>
            <w:sz w:val="24"/>
            <w:szCs w:val="24"/>
          </w:rPr>
          <w:fldChar w:fldCharType="begin"/>
        </w:r>
        <w:r w:rsidDel="00551782">
          <w:rPr>
            <w:rFonts w:ascii="Times New Roman" w:hAnsi="Times New Roman" w:cs="Times New Roman"/>
            <w:b w:val="0"/>
            <w:bCs w:val="0"/>
            <w:i/>
            <w:iCs/>
            <w:sz w:val="24"/>
            <w:szCs w:val="24"/>
          </w:rPr>
          <w:delInstrText xml:space="preserve"> PAGEREF _Toc57588960 \h </w:delInstrText>
        </w:r>
        <w:r w:rsidDel="00551782">
          <w:rPr>
            <w:rFonts w:ascii="Times New Roman" w:hAnsi="Times New Roman" w:cs="Times New Roman"/>
            <w:b w:val="0"/>
            <w:bCs w:val="0"/>
            <w:i/>
            <w:iCs/>
            <w:sz w:val="24"/>
            <w:szCs w:val="24"/>
          </w:rPr>
        </w:r>
        <w:r w:rsidDel="00551782">
          <w:rPr>
            <w:rFonts w:ascii="Times New Roman" w:hAnsi="Times New Roman" w:cs="Times New Roman"/>
            <w:b w:val="0"/>
            <w:bCs w:val="0"/>
            <w:i/>
            <w:iCs/>
            <w:sz w:val="24"/>
            <w:szCs w:val="24"/>
          </w:rPr>
          <w:fldChar w:fldCharType="separate"/>
        </w:r>
        <w:r w:rsidDel="00551782">
          <w:rPr>
            <w:rFonts w:ascii="Times New Roman" w:hAnsi="Times New Roman" w:cs="Times New Roman"/>
            <w:b w:val="0"/>
            <w:bCs w:val="0"/>
            <w:i/>
            <w:iCs/>
            <w:sz w:val="24"/>
            <w:szCs w:val="24"/>
          </w:rPr>
          <w:delText>14</w:delText>
        </w:r>
        <w:r w:rsidDel="00551782">
          <w:rPr>
            <w:rFonts w:ascii="Times New Roman" w:hAnsi="Times New Roman" w:cs="Times New Roman"/>
            <w:b w:val="0"/>
            <w:bCs w:val="0"/>
            <w:i/>
            <w:iCs/>
            <w:sz w:val="24"/>
            <w:szCs w:val="24"/>
          </w:rPr>
          <w:fldChar w:fldCharType="end"/>
        </w:r>
        <w:r w:rsidDel="00551782">
          <w:rPr>
            <w:rFonts w:ascii="Times New Roman" w:hAnsi="Times New Roman" w:cs="Times New Roman"/>
            <w:b w:val="0"/>
            <w:bCs w:val="0"/>
            <w:i/>
            <w:iCs/>
            <w:sz w:val="24"/>
            <w:szCs w:val="24"/>
          </w:rPr>
          <w:fldChar w:fldCharType="end"/>
        </w:r>
      </w:del>
    </w:p>
    <w:p w14:paraId="631F7ECC" w14:textId="7302906A" w:rsidR="00BA3FD3" w:rsidDel="00551782" w:rsidRDefault="00000000">
      <w:pPr>
        <w:pStyle w:val="TOC1"/>
        <w:ind w:left="720"/>
        <w:rPr>
          <w:del w:id="42" w:author="Timothy Wright" w:date="2023-03-10T16:13:00Z"/>
          <w:rFonts w:eastAsia="DengXian"/>
        </w:rPr>
      </w:pPr>
      <w:del w:id="43" w:author="Timothy Wright" w:date="2023-03-10T16:13:00Z">
        <w:r w:rsidDel="00551782">
          <w:fldChar w:fldCharType="begin"/>
        </w:r>
        <w:r w:rsidDel="00551782">
          <w:delInstrText>HYPERLINK \l "_Toc57588961"</w:delInstrText>
        </w:r>
        <w:r w:rsidDel="00551782">
          <w:fldChar w:fldCharType="separate"/>
        </w:r>
        <w:r w:rsidDel="00551782">
          <w:rPr>
            <w:rStyle w:val="Hyperlink"/>
          </w:rPr>
          <w:delText>Figure 2</w:delText>
        </w:r>
        <w:r w:rsidDel="00551782">
          <w:tab/>
        </w:r>
        <w:r w:rsidDel="00551782">
          <w:fldChar w:fldCharType="begin"/>
        </w:r>
        <w:r w:rsidDel="00551782">
          <w:delInstrText xml:space="preserve"> PAGEREF _Toc57588961 \h </w:delInstrText>
        </w:r>
        <w:r w:rsidDel="00551782">
          <w:fldChar w:fldCharType="separate"/>
        </w:r>
        <w:r w:rsidDel="00551782">
          <w:delText>15</w:delText>
        </w:r>
        <w:r w:rsidDel="00551782">
          <w:fldChar w:fldCharType="end"/>
        </w:r>
        <w:r w:rsidDel="00551782">
          <w:fldChar w:fldCharType="end"/>
        </w:r>
      </w:del>
    </w:p>
    <w:p w14:paraId="4A504581" w14:textId="4DDE8644" w:rsidR="00BA3FD3" w:rsidDel="00551782" w:rsidRDefault="00000000">
      <w:pPr>
        <w:pStyle w:val="TOC2"/>
        <w:rPr>
          <w:del w:id="44" w:author="Timothy Wright" w:date="2023-03-10T16:13:00Z"/>
          <w:rFonts w:ascii="Times New Roman" w:eastAsia="DengXian" w:hAnsi="Times New Roman" w:cs="Times New Roman"/>
          <w:b w:val="0"/>
          <w:bCs w:val="0"/>
          <w:i/>
          <w:iCs/>
          <w:sz w:val="24"/>
          <w:szCs w:val="24"/>
        </w:rPr>
      </w:pPr>
      <w:del w:id="45" w:author="Timothy Wright" w:date="2023-03-10T16:13:00Z">
        <w:r w:rsidDel="00551782">
          <w:fldChar w:fldCharType="begin"/>
        </w:r>
        <w:r w:rsidDel="00551782">
          <w:delInstrText>HYPERLINK \l "_Toc57588962"</w:delInstrText>
        </w:r>
        <w:r w:rsidDel="00551782">
          <w:fldChar w:fldCharType="separate"/>
        </w:r>
        <w:r w:rsidDel="00551782">
          <w:rPr>
            <w:rStyle w:val="Hyperlink"/>
            <w:rFonts w:ascii="Times New Roman" w:eastAsia="DengXian Light" w:hAnsi="Times New Roman" w:cs="Times New Roman"/>
            <w:b w:val="0"/>
            <w:bCs w:val="0"/>
            <w:i/>
            <w:iCs/>
            <w:sz w:val="24"/>
            <w:szCs w:val="24"/>
          </w:rPr>
          <w:delText>Spectrographic Cross-Correlations</w:delText>
        </w:r>
        <w:r w:rsidDel="00551782">
          <w:rPr>
            <w:rFonts w:ascii="Times New Roman" w:hAnsi="Times New Roman" w:cs="Times New Roman"/>
            <w:b w:val="0"/>
            <w:bCs w:val="0"/>
            <w:i/>
            <w:iCs/>
            <w:sz w:val="24"/>
            <w:szCs w:val="24"/>
          </w:rPr>
          <w:tab/>
        </w:r>
        <w:r w:rsidDel="00551782">
          <w:rPr>
            <w:rFonts w:ascii="Times New Roman" w:hAnsi="Times New Roman" w:cs="Times New Roman"/>
            <w:b w:val="0"/>
            <w:bCs w:val="0"/>
            <w:i/>
            <w:iCs/>
            <w:sz w:val="24"/>
            <w:szCs w:val="24"/>
          </w:rPr>
          <w:fldChar w:fldCharType="begin"/>
        </w:r>
        <w:r w:rsidDel="00551782">
          <w:rPr>
            <w:rFonts w:ascii="Times New Roman" w:hAnsi="Times New Roman" w:cs="Times New Roman"/>
            <w:b w:val="0"/>
            <w:bCs w:val="0"/>
            <w:i/>
            <w:iCs/>
            <w:sz w:val="24"/>
            <w:szCs w:val="24"/>
          </w:rPr>
          <w:delInstrText xml:space="preserve"> PAGEREF _Toc57588962 \h </w:delInstrText>
        </w:r>
        <w:r w:rsidDel="00551782">
          <w:rPr>
            <w:rFonts w:ascii="Times New Roman" w:hAnsi="Times New Roman" w:cs="Times New Roman"/>
            <w:b w:val="0"/>
            <w:bCs w:val="0"/>
            <w:i/>
            <w:iCs/>
            <w:sz w:val="24"/>
            <w:szCs w:val="24"/>
          </w:rPr>
        </w:r>
        <w:r w:rsidDel="00551782">
          <w:rPr>
            <w:rFonts w:ascii="Times New Roman" w:hAnsi="Times New Roman" w:cs="Times New Roman"/>
            <w:b w:val="0"/>
            <w:bCs w:val="0"/>
            <w:i/>
            <w:iCs/>
            <w:sz w:val="24"/>
            <w:szCs w:val="24"/>
          </w:rPr>
          <w:fldChar w:fldCharType="separate"/>
        </w:r>
        <w:r w:rsidDel="00551782">
          <w:rPr>
            <w:rFonts w:ascii="Times New Roman" w:hAnsi="Times New Roman" w:cs="Times New Roman"/>
            <w:b w:val="0"/>
            <w:bCs w:val="0"/>
            <w:i/>
            <w:iCs/>
            <w:sz w:val="24"/>
            <w:szCs w:val="24"/>
          </w:rPr>
          <w:delText>16</w:delText>
        </w:r>
        <w:r w:rsidDel="00551782">
          <w:rPr>
            <w:rFonts w:ascii="Times New Roman" w:hAnsi="Times New Roman" w:cs="Times New Roman"/>
            <w:b w:val="0"/>
            <w:bCs w:val="0"/>
            <w:i/>
            <w:iCs/>
            <w:sz w:val="24"/>
            <w:szCs w:val="24"/>
          </w:rPr>
          <w:fldChar w:fldCharType="end"/>
        </w:r>
        <w:r w:rsidDel="00551782">
          <w:rPr>
            <w:rFonts w:ascii="Times New Roman" w:hAnsi="Times New Roman" w:cs="Times New Roman"/>
            <w:b w:val="0"/>
            <w:bCs w:val="0"/>
            <w:i/>
            <w:iCs/>
            <w:sz w:val="24"/>
            <w:szCs w:val="24"/>
          </w:rPr>
          <w:fldChar w:fldCharType="end"/>
        </w:r>
      </w:del>
    </w:p>
    <w:p w14:paraId="04874733" w14:textId="5E6BD000" w:rsidR="00BA3FD3" w:rsidDel="00551782" w:rsidRDefault="00000000">
      <w:pPr>
        <w:pStyle w:val="TOC3"/>
        <w:ind w:left="720"/>
        <w:rPr>
          <w:del w:id="46" w:author="Timothy Wright" w:date="2023-03-10T16:13:00Z"/>
          <w:rFonts w:eastAsia="DengXian"/>
          <w:i w:val="0"/>
          <w:iCs w:val="0"/>
        </w:rPr>
      </w:pPr>
      <w:del w:id="47" w:author="Timothy Wright" w:date="2023-03-10T16:13:00Z">
        <w:r w:rsidDel="00551782">
          <w:fldChar w:fldCharType="begin"/>
        </w:r>
        <w:r w:rsidDel="00551782">
          <w:delInstrText>HYPERLINK \l "_Toc57588963"</w:delInstrText>
        </w:r>
        <w:r w:rsidDel="00551782">
          <w:fldChar w:fldCharType="separate"/>
        </w:r>
        <w:r w:rsidDel="00551782">
          <w:rPr>
            <w:rStyle w:val="Hyperlink"/>
            <w:i w:val="0"/>
            <w:iCs w:val="0"/>
          </w:rPr>
          <w:delText>Figure 3.</w:delText>
        </w:r>
        <w:r w:rsidDel="00551782">
          <w:rPr>
            <w:i w:val="0"/>
            <w:iCs w:val="0"/>
          </w:rPr>
          <w:tab/>
        </w:r>
        <w:r w:rsidDel="00551782">
          <w:rPr>
            <w:i w:val="0"/>
            <w:iCs w:val="0"/>
          </w:rPr>
          <w:fldChar w:fldCharType="begin"/>
        </w:r>
        <w:r w:rsidDel="00551782">
          <w:rPr>
            <w:i w:val="0"/>
            <w:iCs w:val="0"/>
          </w:rPr>
          <w:delInstrText xml:space="preserve"> PAGEREF _Toc57588963 \h </w:delInstrText>
        </w:r>
        <w:r w:rsidDel="00551782">
          <w:rPr>
            <w:i w:val="0"/>
            <w:iCs w:val="0"/>
          </w:rPr>
        </w:r>
        <w:r w:rsidDel="00551782">
          <w:rPr>
            <w:i w:val="0"/>
            <w:iCs w:val="0"/>
          </w:rPr>
          <w:fldChar w:fldCharType="separate"/>
        </w:r>
        <w:r w:rsidDel="00551782">
          <w:rPr>
            <w:i w:val="0"/>
            <w:iCs w:val="0"/>
          </w:rPr>
          <w:delText>19</w:delText>
        </w:r>
        <w:r w:rsidDel="00551782">
          <w:rPr>
            <w:i w:val="0"/>
            <w:iCs w:val="0"/>
          </w:rPr>
          <w:fldChar w:fldCharType="end"/>
        </w:r>
        <w:r w:rsidDel="00551782">
          <w:rPr>
            <w:i w:val="0"/>
            <w:iCs w:val="0"/>
          </w:rPr>
          <w:fldChar w:fldCharType="end"/>
        </w:r>
      </w:del>
    </w:p>
    <w:p w14:paraId="54C32121" w14:textId="26DA921F" w:rsidR="00BA3FD3" w:rsidDel="00551782" w:rsidRDefault="00000000">
      <w:pPr>
        <w:pStyle w:val="TOC2"/>
        <w:rPr>
          <w:del w:id="48" w:author="Timothy Wright" w:date="2023-03-10T16:13:00Z"/>
          <w:rFonts w:ascii="Times New Roman" w:eastAsia="DengXian" w:hAnsi="Times New Roman" w:cs="Times New Roman"/>
          <w:b w:val="0"/>
          <w:bCs w:val="0"/>
          <w:i/>
          <w:iCs/>
          <w:sz w:val="24"/>
          <w:szCs w:val="24"/>
        </w:rPr>
      </w:pPr>
      <w:del w:id="49" w:author="Timothy Wright" w:date="2023-03-10T16:13:00Z">
        <w:r w:rsidDel="00551782">
          <w:fldChar w:fldCharType="begin"/>
        </w:r>
        <w:r w:rsidDel="00551782">
          <w:delInstrText>HYPERLINK \l "_Toc57588964"</w:delInstrText>
        </w:r>
        <w:r w:rsidDel="00551782">
          <w:fldChar w:fldCharType="separate"/>
        </w:r>
        <w:r w:rsidDel="00551782">
          <w:rPr>
            <w:rStyle w:val="Hyperlink"/>
            <w:rFonts w:ascii="Times New Roman" w:eastAsia="DengXian Light" w:hAnsi="Times New Roman" w:cs="Times New Roman"/>
            <w:b w:val="0"/>
            <w:bCs w:val="0"/>
            <w:i/>
            <w:iCs/>
            <w:sz w:val="24"/>
            <w:szCs w:val="24"/>
          </w:rPr>
          <w:delText>Principal Component Analysis of Spectral Measures</w:delText>
        </w:r>
        <w:r w:rsidDel="00551782">
          <w:rPr>
            <w:rFonts w:ascii="Times New Roman" w:hAnsi="Times New Roman" w:cs="Times New Roman"/>
            <w:b w:val="0"/>
            <w:bCs w:val="0"/>
            <w:i/>
            <w:iCs/>
            <w:sz w:val="24"/>
            <w:szCs w:val="24"/>
          </w:rPr>
          <w:tab/>
        </w:r>
        <w:r w:rsidDel="00551782">
          <w:rPr>
            <w:rFonts w:ascii="Times New Roman" w:hAnsi="Times New Roman" w:cs="Times New Roman"/>
            <w:b w:val="0"/>
            <w:bCs w:val="0"/>
            <w:i/>
            <w:iCs/>
            <w:sz w:val="24"/>
            <w:szCs w:val="24"/>
          </w:rPr>
          <w:fldChar w:fldCharType="begin"/>
        </w:r>
        <w:r w:rsidDel="00551782">
          <w:rPr>
            <w:rFonts w:ascii="Times New Roman" w:hAnsi="Times New Roman" w:cs="Times New Roman"/>
            <w:b w:val="0"/>
            <w:bCs w:val="0"/>
            <w:i/>
            <w:iCs/>
            <w:sz w:val="24"/>
            <w:szCs w:val="24"/>
          </w:rPr>
          <w:delInstrText xml:space="preserve"> PAGEREF _Toc57588964 \h </w:delInstrText>
        </w:r>
        <w:r w:rsidDel="00551782">
          <w:rPr>
            <w:rFonts w:ascii="Times New Roman" w:hAnsi="Times New Roman" w:cs="Times New Roman"/>
            <w:b w:val="0"/>
            <w:bCs w:val="0"/>
            <w:i/>
            <w:iCs/>
            <w:sz w:val="24"/>
            <w:szCs w:val="24"/>
          </w:rPr>
        </w:r>
        <w:r w:rsidDel="00551782">
          <w:rPr>
            <w:rFonts w:ascii="Times New Roman" w:hAnsi="Times New Roman" w:cs="Times New Roman"/>
            <w:b w:val="0"/>
            <w:bCs w:val="0"/>
            <w:i/>
            <w:iCs/>
            <w:sz w:val="24"/>
            <w:szCs w:val="24"/>
          </w:rPr>
          <w:fldChar w:fldCharType="separate"/>
        </w:r>
        <w:r w:rsidDel="00551782">
          <w:rPr>
            <w:rFonts w:ascii="Times New Roman" w:hAnsi="Times New Roman" w:cs="Times New Roman"/>
            <w:b w:val="0"/>
            <w:bCs w:val="0"/>
            <w:i/>
            <w:iCs/>
            <w:sz w:val="24"/>
            <w:szCs w:val="24"/>
          </w:rPr>
          <w:delText>20</w:delText>
        </w:r>
        <w:r w:rsidDel="00551782">
          <w:rPr>
            <w:rFonts w:ascii="Times New Roman" w:hAnsi="Times New Roman" w:cs="Times New Roman"/>
            <w:b w:val="0"/>
            <w:bCs w:val="0"/>
            <w:i/>
            <w:iCs/>
            <w:sz w:val="24"/>
            <w:szCs w:val="24"/>
          </w:rPr>
          <w:fldChar w:fldCharType="end"/>
        </w:r>
        <w:r w:rsidDel="00551782">
          <w:rPr>
            <w:rFonts w:ascii="Times New Roman" w:hAnsi="Times New Roman" w:cs="Times New Roman"/>
            <w:b w:val="0"/>
            <w:bCs w:val="0"/>
            <w:i/>
            <w:iCs/>
            <w:sz w:val="24"/>
            <w:szCs w:val="24"/>
          </w:rPr>
          <w:fldChar w:fldCharType="end"/>
        </w:r>
      </w:del>
    </w:p>
    <w:p w14:paraId="5CDAD244" w14:textId="5C2B843D" w:rsidR="00BA3FD3" w:rsidDel="00551782" w:rsidRDefault="00000000">
      <w:pPr>
        <w:pStyle w:val="TOC2"/>
        <w:ind w:left="720"/>
        <w:rPr>
          <w:del w:id="50" w:author="Timothy Wright" w:date="2023-03-10T16:13:00Z"/>
          <w:rFonts w:ascii="Times New Roman" w:eastAsia="DengXian" w:hAnsi="Times New Roman" w:cs="Times New Roman"/>
          <w:b w:val="0"/>
          <w:bCs w:val="0"/>
          <w:sz w:val="24"/>
          <w:szCs w:val="24"/>
        </w:rPr>
      </w:pPr>
      <w:del w:id="51" w:author="Timothy Wright" w:date="2023-03-10T16:13:00Z">
        <w:r w:rsidDel="00551782">
          <w:fldChar w:fldCharType="begin"/>
        </w:r>
        <w:r w:rsidDel="00551782">
          <w:delInstrText>HYPERLINK \l "_Toc57588965"</w:delInstrText>
        </w:r>
        <w:r w:rsidDel="00551782">
          <w:fldChar w:fldCharType="separate"/>
        </w:r>
        <w:r w:rsidDel="00551782">
          <w:rPr>
            <w:rStyle w:val="Hyperlink"/>
            <w:rFonts w:ascii="Times New Roman" w:eastAsia="DengXian Light" w:hAnsi="Times New Roman" w:cs="Times New Roman"/>
            <w:b w:val="0"/>
            <w:bCs w:val="0"/>
            <w:sz w:val="24"/>
            <w:szCs w:val="24"/>
          </w:rPr>
          <w:delText>Figure 4.</w:delText>
        </w:r>
        <w:r w:rsidDel="00551782">
          <w:rPr>
            <w:rFonts w:ascii="Times New Roman" w:hAnsi="Times New Roman" w:cs="Times New Roman"/>
            <w:b w:val="0"/>
            <w:bCs w:val="0"/>
            <w:sz w:val="24"/>
            <w:szCs w:val="24"/>
          </w:rPr>
          <w:tab/>
        </w:r>
        <w:r w:rsidDel="00551782">
          <w:rPr>
            <w:rFonts w:ascii="Times New Roman" w:hAnsi="Times New Roman" w:cs="Times New Roman"/>
            <w:b w:val="0"/>
            <w:bCs w:val="0"/>
            <w:sz w:val="24"/>
            <w:szCs w:val="24"/>
          </w:rPr>
          <w:fldChar w:fldCharType="begin"/>
        </w:r>
        <w:r w:rsidDel="00551782">
          <w:rPr>
            <w:rFonts w:ascii="Times New Roman" w:hAnsi="Times New Roman" w:cs="Times New Roman"/>
            <w:b w:val="0"/>
            <w:bCs w:val="0"/>
            <w:sz w:val="24"/>
            <w:szCs w:val="24"/>
          </w:rPr>
          <w:delInstrText xml:space="preserve"> PAGEREF _Toc57588965 \h </w:delInstrText>
        </w:r>
        <w:r w:rsidDel="00551782">
          <w:rPr>
            <w:rFonts w:ascii="Times New Roman" w:hAnsi="Times New Roman" w:cs="Times New Roman"/>
            <w:b w:val="0"/>
            <w:bCs w:val="0"/>
            <w:sz w:val="24"/>
            <w:szCs w:val="24"/>
          </w:rPr>
        </w:r>
        <w:r w:rsidDel="00551782">
          <w:rPr>
            <w:rFonts w:ascii="Times New Roman" w:hAnsi="Times New Roman" w:cs="Times New Roman"/>
            <w:b w:val="0"/>
            <w:bCs w:val="0"/>
            <w:sz w:val="24"/>
            <w:szCs w:val="24"/>
          </w:rPr>
          <w:fldChar w:fldCharType="separate"/>
        </w:r>
        <w:r w:rsidDel="00551782">
          <w:rPr>
            <w:rFonts w:ascii="Times New Roman" w:hAnsi="Times New Roman" w:cs="Times New Roman"/>
            <w:b w:val="0"/>
            <w:bCs w:val="0"/>
            <w:sz w:val="24"/>
            <w:szCs w:val="24"/>
          </w:rPr>
          <w:delText>24</w:delText>
        </w:r>
        <w:r w:rsidDel="00551782">
          <w:rPr>
            <w:rFonts w:ascii="Times New Roman" w:hAnsi="Times New Roman" w:cs="Times New Roman"/>
            <w:b w:val="0"/>
            <w:bCs w:val="0"/>
            <w:sz w:val="24"/>
            <w:szCs w:val="24"/>
          </w:rPr>
          <w:fldChar w:fldCharType="end"/>
        </w:r>
        <w:r w:rsidDel="00551782">
          <w:rPr>
            <w:rFonts w:ascii="Times New Roman" w:hAnsi="Times New Roman" w:cs="Times New Roman"/>
            <w:b w:val="0"/>
            <w:bCs w:val="0"/>
            <w:sz w:val="24"/>
            <w:szCs w:val="24"/>
          </w:rPr>
          <w:fldChar w:fldCharType="end"/>
        </w:r>
      </w:del>
    </w:p>
    <w:p w14:paraId="51C16E64" w14:textId="15427A23" w:rsidR="00BA3FD3" w:rsidDel="00551782" w:rsidRDefault="00000000">
      <w:pPr>
        <w:pStyle w:val="TOC1"/>
        <w:rPr>
          <w:del w:id="52" w:author="Timothy Wright" w:date="2023-03-10T16:13:00Z"/>
          <w:rFonts w:eastAsia="DengXian"/>
        </w:rPr>
      </w:pPr>
      <w:del w:id="53" w:author="Timothy Wright" w:date="2023-03-10T16:13:00Z">
        <w:r w:rsidDel="00551782">
          <w:fldChar w:fldCharType="begin"/>
        </w:r>
        <w:r w:rsidDel="00551782">
          <w:delInstrText>HYPERLINK \l "_Toc57588966"</w:delInstrText>
        </w:r>
        <w:r w:rsidDel="00551782">
          <w:fldChar w:fldCharType="separate"/>
        </w:r>
        <w:r w:rsidDel="00551782">
          <w:rPr>
            <w:rStyle w:val="Hyperlink"/>
          </w:rPr>
          <w:delText>DISCUSSION</w:delText>
        </w:r>
        <w:r w:rsidDel="00551782">
          <w:tab/>
        </w:r>
        <w:r w:rsidDel="00551782">
          <w:fldChar w:fldCharType="begin"/>
        </w:r>
        <w:r w:rsidDel="00551782">
          <w:delInstrText xml:space="preserve"> PAGEREF _Toc57588966 \h </w:delInstrText>
        </w:r>
        <w:r w:rsidDel="00551782">
          <w:fldChar w:fldCharType="separate"/>
        </w:r>
        <w:r w:rsidDel="00551782">
          <w:delText>25</w:delText>
        </w:r>
        <w:r w:rsidDel="00551782">
          <w:fldChar w:fldCharType="end"/>
        </w:r>
        <w:r w:rsidDel="00551782">
          <w:fldChar w:fldCharType="end"/>
        </w:r>
      </w:del>
    </w:p>
    <w:p w14:paraId="04B4DD8E" w14:textId="5F56C2CC" w:rsidR="00BA3FD3" w:rsidDel="00551782" w:rsidRDefault="00000000">
      <w:pPr>
        <w:pStyle w:val="TOC2"/>
        <w:rPr>
          <w:del w:id="54" w:author="Timothy Wright" w:date="2023-03-10T16:13:00Z"/>
          <w:rFonts w:ascii="Times New Roman" w:eastAsia="DengXian" w:hAnsi="Times New Roman" w:cs="Times New Roman"/>
          <w:b w:val="0"/>
          <w:bCs w:val="0"/>
          <w:i/>
          <w:iCs/>
          <w:sz w:val="24"/>
          <w:szCs w:val="24"/>
        </w:rPr>
      </w:pPr>
      <w:del w:id="55" w:author="Timothy Wright" w:date="2023-03-10T16:13:00Z">
        <w:r w:rsidDel="00551782">
          <w:fldChar w:fldCharType="begin"/>
        </w:r>
        <w:r w:rsidDel="00551782">
          <w:delInstrText>HYPERLINK \l "_Toc57588967"</w:delInstrText>
        </w:r>
        <w:r w:rsidDel="00551782">
          <w:fldChar w:fldCharType="separate"/>
        </w:r>
        <w:r w:rsidDel="00551782">
          <w:rPr>
            <w:rStyle w:val="Hyperlink"/>
            <w:rFonts w:ascii="Times New Roman" w:eastAsia="DengXian Light" w:hAnsi="Times New Roman" w:cs="Times New Roman"/>
            <w:b w:val="0"/>
            <w:bCs w:val="0"/>
            <w:i/>
            <w:iCs/>
            <w:sz w:val="24"/>
            <w:szCs w:val="24"/>
          </w:rPr>
          <w:delText>Global Patterns</w:delText>
        </w:r>
        <w:r w:rsidDel="00551782">
          <w:rPr>
            <w:rFonts w:ascii="Times New Roman" w:hAnsi="Times New Roman" w:cs="Times New Roman"/>
            <w:b w:val="0"/>
            <w:bCs w:val="0"/>
            <w:i/>
            <w:iCs/>
            <w:sz w:val="24"/>
            <w:szCs w:val="24"/>
          </w:rPr>
          <w:tab/>
        </w:r>
        <w:r w:rsidDel="00551782">
          <w:rPr>
            <w:rFonts w:ascii="Times New Roman" w:hAnsi="Times New Roman" w:cs="Times New Roman"/>
            <w:b w:val="0"/>
            <w:bCs w:val="0"/>
            <w:i/>
            <w:iCs/>
            <w:sz w:val="24"/>
            <w:szCs w:val="24"/>
          </w:rPr>
          <w:fldChar w:fldCharType="begin"/>
        </w:r>
        <w:r w:rsidDel="00551782">
          <w:rPr>
            <w:rFonts w:ascii="Times New Roman" w:hAnsi="Times New Roman" w:cs="Times New Roman"/>
            <w:b w:val="0"/>
            <w:bCs w:val="0"/>
            <w:i/>
            <w:iCs/>
            <w:sz w:val="24"/>
            <w:szCs w:val="24"/>
          </w:rPr>
          <w:delInstrText xml:space="preserve"> PAGEREF _Toc57588967 \h </w:delInstrText>
        </w:r>
        <w:r w:rsidDel="00551782">
          <w:rPr>
            <w:rFonts w:ascii="Times New Roman" w:hAnsi="Times New Roman" w:cs="Times New Roman"/>
            <w:b w:val="0"/>
            <w:bCs w:val="0"/>
            <w:i/>
            <w:iCs/>
            <w:sz w:val="24"/>
            <w:szCs w:val="24"/>
          </w:rPr>
        </w:r>
        <w:r w:rsidDel="00551782">
          <w:rPr>
            <w:rFonts w:ascii="Times New Roman" w:hAnsi="Times New Roman" w:cs="Times New Roman"/>
            <w:b w:val="0"/>
            <w:bCs w:val="0"/>
            <w:i/>
            <w:iCs/>
            <w:sz w:val="24"/>
            <w:szCs w:val="24"/>
          </w:rPr>
          <w:fldChar w:fldCharType="separate"/>
        </w:r>
        <w:r w:rsidDel="00551782">
          <w:rPr>
            <w:rFonts w:ascii="Times New Roman" w:hAnsi="Times New Roman" w:cs="Times New Roman"/>
            <w:b w:val="0"/>
            <w:bCs w:val="0"/>
            <w:i/>
            <w:iCs/>
            <w:sz w:val="24"/>
            <w:szCs w:val="24"/>
          </w:rPr>
          <w:delText>25</w:delText>
        </w:r>
        <w:r w:rsidDel="00551782">
          <w:rPr>
            <w:rFonts w:ascii="Times New Roman" w:hAnsi="Times New Roman" w:cs="Times New Roman"/>
            <w:b w:val="0"/>
            <w:bCs w:val="0"/>
            <w:i/>
            <w:iCs/>
            <w:sz w:val="24"/>
            <w:szCs w:val="24"/>
          </w:rPr>
          <w:fldChar w:fldCharType="end"/>
        </w:r>
        <w:r w:rsidDel="00551782">
          <w:rPr>
            <w:rFonts w:ascii="Times New Roman" w:hAnsi="Times New Roman" w:cs="Times New Roman"/>
            <w:b w:val="0"/>
            <w:bCs w:val="0"/>
            <w:i/>
            <w:iCs/>
            <w:sz w:val="24"/>
            <w:szCs w:val="24"/>
          </w:rPr>
          <w:fldChar w:fldCharType="end"/>
        </w:r>
      </w:del>
    </w:p>
    <w:p w14:paraId="29A4414B" w14:textId="2D979626" w:rsidR="00BA3FD3" w:rsidDel="00551782" w:rsidRDefault="00000000">
      <w:pPr>
        <w:pStyle w:val="TOC3"/>
        <w:ind w:left="720"/>
        <w:rPr>
          <w:del w:id="56" w:author="Timothy Wright" w:date="2023-03-10T16:13:00Z"/>
          <w:rFonts w:eastAsia="DengXian"/>
          <w:i w:val="0"/>
          <w:iCs w:val="0"/>
        </w:rPr>
      </w:pPr>
      <w:del w:id="57" w:author="Timothy Wright" w:date="2023-03-10T16:13:00Z">
        <w:r w:rsidDel="00551782">
          <w:fldChar w:fldCharType="begin"/>
        </w:r>
        <w:r w:rsidDel="00551782">
          <w:delInstrText>HYPERLINK \l "_Toc57588968"</w:delInstrText>
        </w:r>
        <w:r w:rsidDel="00551782">
          <w:fldChar w:fldCharType="separate"/>
        </w:r>
        <w:r w:rsidDel="00551782">
          <w:rPr>
            <w:rStyle w:val="Hyperlink"/>
            <w:i w:val="0"/>
            <w:iCs w:val="0"/>
          </w:rPr>
          <w:delText>Figure 5.</w:delText>
        </w:r>
        <w:r w:rsidDel="00551782">
          <w:rPr>
            <w:i w:val="0"/>
            <w:iCs w:val="0"/>
          </w:rPr>
          <w:tab/>
        </w:r>
        <w:r w:rsidDel="00551782">
          <w:rPr>
            <w:i w:val="0"/>
            <w:iCs w:val="0"/>
          </w:rPr>
          <w:fldChar w:fldCharType="begin"/>
        </w:r>
        <w:r w:rsidDel="00551782">
          <w:rPr>
            <w:i w:val="0"/>
            <w:iCs w:val="0"/>
          </w:rPr>
          <w:delInstrText xml:space="preserve"> PAGEREF _Toc57588968 \h </w:delInstrText>
        </w:r>
        <w:r w:rsidDel="00551782">
          <w:rPr>
            <w:i w:val="0"/>
            <w:iCs w:val="0"/>
          </w:rPr>
        </w:r>
        <w:r w:rsidDel="00551782">
          <w:rPr>
            <w:i w:val="0"/>
            <w:iCs w:val="0"/>
          </w:rPr>
          <w:fldChar w:fldCharType="separate"/>
        </w:r>
        <w:r w:rsidDel="00551782">
          <w:rPr>
            <w:i w:val="0"/>
            <w:iCs w:val="0"/>
          </w:rPr>
          <w:delText>27</w:delText>
        </w:r>
        <w:r w:rsidDel="00551782">
          <w:rPr>
            <w:i w:val="0"/>
            <w:iCs w:val="0"/>
          </w:rPr>
          <w:fldChar w:fldCharType="end"/>
        </w:r>
        <w:r w:rsidDel="00551782">
          <w:rPr>
            <w:i w:val="0"/>
            <w:iCs w:val="0"/>
          </w:rPr>
          <w:fldChar w:fldCharType="end"/>
        </w:r>
      </w:del>
    </w:p>
    <w:p w14:paraId="1D699046" w14:textId="06A48C39" w:rsidR="00BA3FD3" w:rsidDel="00551782" w:rsidRDefault="00000000">
      <w:pPr>
        <w:pStyle w:val="TOC1"/>
        <w:rPr>
          <w:del w:id="58" w:author="Timothy Wright" w:date="2023-03-10T16:13:00Z"/>
          <w:rFonts w:eastAsia="DengXian"/>
        </w:rPr>
      </w:pPr>
      <w:del w:id="59" w:author="Timothy Wright" w:date="2023-03-10T16:13:00Z">
        <w:r w:rsidDel="00551782">
          <w:fldChar w:fldCharType="begin"/>
        </w:r>
        <w:r w:rsidDel="00551782">
          <w:delInstrText>HYPERLINK \l "_Toc57588969"</w:delInstrText>
        </w:r>
        <w:r w:rsidDel="00551782">
          <w:fldChar w:fldCharType="separate"/>
        </w:r>
        <w:r w:rsidDel="00551782">
          <w:rPr>
            <w:rStyle w:val="Hyperlink"/>
          </w:rPr>
          <w:delText>REFERENCES</w:delText>
        </w:r>
        <w:r w:rsidDel="00551782">
          <w:tab/>
        </w:r>
        <w:r w:rsidDel="00551782">
          <w:fldChar w:fldCharType="begin"/>
        </w:r>
        <w:r w:rsidDel="00551782">
          <w:delInstrText xml:space="preserve"> PAGEREF _Toc57588969 \h </w:delInstrText>
        </w:r>
        <w:r w:rsidDel="00551782">
          <w:fldChar w:fldCharType="separate"/>
        </w:r>
        <w:r w:rsidDel="00551782">
          <w:delText>33</w:delText>
        </w:r>
        <w:r w:rsidDel="00551782">
          <w:fldChar w:fldCharType="end"/>
        </w:r>
        <w:r w:rsidDel="00551782">
          <w:fldChar w:fldCharType="end"/>
        </w:r>
      </w:del>
    </w:p>
    <w:p w14:paraId="75D07F7B" w14:textId="3ED27727" w:rsidR="00BA3FD3" w:rsidDel="00551782" w:rsidRDefault="00000000">
      <w:pPr>
        <w:rPr>
          <w:del w:id="60" w:author="Timothy Wright" w:date="2023-03-10T16:13:00Z"/>
        </w:rPr>
      </w:pPr>
      <w:del w:id="61" w:author="Timothy Wright" w:date="2023-03-10T16:13:00Z">
        <w:r w:rsidDel="00551782">
          <w:rPr>
            <w:i/>
            <w:iCs/>
          </w:rPr>
          <w:fldChar w:fldCharType="end"/>
        </w:r>
      </w:del>
    </w:p>
    <w:p w14:paraId="5AB77869" w14:textId="2B31EBF6" w:rsidR="00BA3FD3" w:rsidDel="00551782" w:rsidRDefault="00BA3FD3">
      <w:pPr>
        <w:spacing w:line="480" w:lineRule="auto"/>
        <w:jc w:val="center"/>
        <w:rPr>
          <w:del w:id="62" w:author="Timothy Wright" w:date="2023-03-10T16:13:00Z"/>
        </w:rPr>
      </w:pPr>
    </w:p>
    <w:p w14:paraId="4B932F2F" w14:textId="3535F936" w:rsidR="00BA3FD3" w:rsidDel="00551782" w:rsidRDefault="00BA3FD3">
      <w:pPr>
        <w:rPr>
          <w:del w:id="63" w:author="Timothy Wright" w:date="2023-03-10T16:13:00Z"/>
        </w:rPr>
      </w:pPr>
    </w:p>
    <w:p w14:paraId="6885EC26" w14:textId="71CA09CC" w:rsidR="00BA3FD3" w:rsidDel="00551782" w:rsidRDefault="00BA3FD3">
      <w:pPr>
        <w:jc w:val="center"/>
        <w:rPr>
          <w:del w:id="64" w:author="Timothy Wright" w:date="2023-03-10T16:13:00Z"/>
        </w:rPr>
        <w:sectPr w:rsidR="00BA3FD3" w:rsidDel="00551782">
          <w:pgSz w:w="12240" w:h="15840"/>
          <w:pgMar w:top="1440" w:right="1440" w:bottom="1440" w:left="1440" w:header="720" w:footer="720" w:gutter="0"/>
          <w:pgNumType w:fmt="lowerRoman"/>
          <w:cols w:space="720"/>
          <w:docGrid w:linePitch="360"/>
        </w:sectPr>
      </w:pPr>
    </w:p>
    <w:p w14:paraId="74C151FB" w14:textId="6EE6D450" w:rsidR="00BA3FD3" w:rsidRDefault="00000000">
      <w:pPr>
        <w:pStyle w:val="Heading1"/>
        <w:spacing w:line="480" w:lineRule="auto"/>
        <w:jc w:val="center"/>
        <w:rPr>
          <w:rFonts w:ascii="Times New Roman" w:hAnsi="Times New Roman"/>
          <w:color w:val="000000"/>
          <w:sz w:val="24"/>
          <w:szCs w:val="24"/>
        </w:rPr>
      </w:pPr>
      <w:bookmarkStart w:id="65" w:name="_Toc57588950"/>
      <w:bookmarkStart w:id="66" w:name="_Toc57588845"/>
      <w:del w:id="67" w:author="Timothy Wright" w:date="2023-03-10T16:13:00Z">
        <w:r w:rsidDel="00551782">
          <w:rPr>
            <w:rFonts w:ascii="Times New Roman" w:hAnsi="Times New Roman"/>
            <w:color w:val="000000"/>
            <w:sz w:val="24"/>
            <w:szCs w:val="24"/>
          </w:rPr>
          <w:delText>INTRODUCTION</w:delText>
        </w:r>
      </w:del>
      <w:bookmarkEnd w:id="65"/>
      <w:bookmarkEnd w:id="66"/>
    </w:p>
    <w:p w14:paraId="377304C4" w14:textId="2650593A" w:rsidR="00BA3FD3" w:rsidRDefault="00000000">
      <w:pPr>
        <w:spacing w:line="480" w:lineRule="auto"/>
        <w:jc w:val="both"/>
      </w:pPr>
      <w:commentRangeStart w:id="68"/>
      <w:r>
        <w:t xml:space="preserve">Cultural traits in wild animals have been observed across an array of behavioral contexts including foraging, navigation, and vocal communication. Some species exhibit traits that persist through multiple generations in a population. In this case, learning cultural traits from conspecifics, also known as cultural transmission </w:t>
      </w:r>
      <w:r>
        <w:fldChar w:fldCharType="begin"/>
      </w:r>
      <w:r w:rsidR="00551782">
        <w:instrText xml:space="preserve"> ADDIN EN.CITE &lt;EndNote&gt;&lt;Cite&gt;&lt;Author&gt;Whiten&lt;/Author&gt;&lt;Year&gt;2019&lt;/Year&gt;&lt;RecNum&gt;0&lt;/RecNum&gt;&lt;IDText&gt;Cultural Evolution in Animals&lt;/IDText&gt;&lt;DisplayText&gt;(Whiten, 2019)&lt;/DisplayText&gt;&lt;record&gt;&lt;urls&gt;&lt;related-urls&gt;&lt;url&gt;&amp;lt;Go to ISI&amp;gt;://WOS:000495572600002&lt;/url&gt;&lt;/related-urls&gt;&lt;/urls&gt;&lt;isbn&gt;1543-592X&lt;/isbn&gt;&lt;titles&gt;&lt;title&gt;Cultural Evolution in Animals&lt;/title&gt;&lt;secondary-title&gt;Annual Review of Ecology, Evolution, and Systematics, Vol 50&lt;/secondary-title&gt;&lt;/titles&gt;&lt;pages&gt;27-48&lt;/pages&gt;&lt;contributors&gt;&lt;authors&gt;&lt;author&gt;Whiten, A.&lt;/author&gt;&lt;/authors&gt;&lt;/contributors&gt;&lt;added-date format="utc"&gt;1602200250&lt;/added-date&gt;&lt;ref-type name="Journal Article"&gt;17&lt;/ref-type&gt;&lt;dates&gt;&lt;year&gt;2019&lt;/year&gt;&lt;/dates&gt;&lt;rec-number&gt;134&lt;/rec-number&gt;&lt;last-updated-date format="utc"&gt;1602200250&lt;/last-updated-date&gt;&lt;accession-num&gt;WOS:000495572600002&lt;/accession-num&gt;&lt;electronic-resource-num&gt;10.1146/annurev-ecolsys-110218-025040&lt;/electronic-resource-num&gt;&lt;volume&gt;50&lt;/volume&gt;&lt;/record&gt;&lt;/Cite&gt;&lt;/EndNote&gt;</w:instrText>
      </w:r>
      <w:r>
        <w:fldChar w:fldCharType="separate"/>
      </w:r>
      <w:r>
        <w:rPr>
          <w:noProof/>
        </w:rPr>
        <w:t>(Whiten, 2019)</w:t>
      </w:r>
      <w:r>
        <w:fldChar w:fldCharType="end"/>
      </w:r>
      <w:r>
        <w:t xml:space="preserve">, can work in parallel with genetic inheritance as an alternate means of information transfer over time </w:t>
      </w:r>
      <w:r>
        <w:fldChar w:fldCharType="begin"/>
      </w:r>
      <w:r w:rsidR="00551782">
        <w:instrText xml:space="preserve"> ADDIN EN.CITE &lt;EndNote&gt;&lt;Cite&gt;&lt;Author&gt;Whiten&lt;/Author&gt;&lt;Year&gt;2017&lt;/Year&gt;&lt;RecNum&gt;0&lt;/RecNum&gt;&lt;IDText&gt;A second inheritance system: the extension of biology through culture&lt;/IDText&gt;&lt;DisplayText&gt;(Aplin, 2019; Whiten, 2017)&lt;/DisplayText&gt;&lt;record&gt;&lt;dates&gt;&lt;pub-dates&gt;&lt;date&gt;Oct&lt;/date&gt;&lt;/pub-dates&gt;&lt;year&gt;2017&lt;/year&gt;&lt;/dates&gt;&lt;urls&gt;&lt;related-urls&gt;&lt;url&gt;&amp;lt;Go to ISI&amp;gt;://WOS:000407955600006&lt;/url&gt;&lt;/related-urls&gt;&lt;/urls&gt;&lt;isbn&gt;2042-8898&lt;/isbn&gt;&lt;titles&gt;&lt;title&gt;A second inheritance system: the extension of biology through culture&lt;/title&gt;&lt;secondary-title&gt;Interface Focus&lt;/secondary-title&gt;&lt;/titles&gt;&lt;number&gt;5&lt;/number&gt;&lt;contributors&gt;&lt;authors&gt;&lt;author&gt;Whiten, A.&lt;/author&gt;&lt;/authors&gt;&lt;/contributors&gt;&lt;custom7&gt;20160142&lt;/custom7&gt;&lt;added-date format="utc"&gt;1603309025&lt;/added-date&gt;&lt;ref-type name="Journal Article"&gt;17&lt;/ref-type&gt;&lt;rec-number&gt;157&lt;/rec-number&gt;&lt;last-updated-date format="utc"&gt;1603309025&lt;/last-updated-date&gt;&lt;accession-num&gt;WOS:000407955600006&lt;/accession-num&gt;&lt;electronic-resource-num&gt;10.1098/rsfs.2016.0142&lt;/electronic-resource-num&gt;&lt;volume&gt;7&lt;/volume&gt;&lt;/record&gt;&lt;/Cite&gt;&lt;Cite&gt;&lt;Author&gt;Aplin&lt;/Author&gt;&lt;Year&gt;2019&lt;/Year&gt;&lt;RecNum&gt;0&lt;/RecNum&gt;&lt;IDText&gt;Culture and cultural evolution in birds: a review of the evidence&lt;/IDText&gt;&lt;record&gt;&lt;dates&gt;&lt;pub-dates&gt;&lt;date&gt;Jan&lt;/date&gt;&lt;/pub-dates&gt;&lt;year&gt;2019&lt;/year&gt;&lt;/dates&gt;&lt;urls&gt;&lt;related-urls&gt;&lt;url&gt;&amp;lt;Go to ISI&amp;gt;://WOS:000455323900021&lt;/url&gt;&lt;/related-urls&gt;&lt;/urls&gt;&lt;isbn&gt;0003-3472&lt;/isbn&gt;&lt;titles&gt;&lt;title&gt;Culture and cultural evolution in birds: a review of the evidence&lt;/title&gt;&lt;secondary-title&gt;Animal Behaviour&lt;/secondary-title&gt;&lt;/titles&gt;&lt;pages&gt;179-187&lt;/pages&gt;&lt;contributors&gt;&lt;authors&gt;&lt;author&gt;Aplin, L. M.&lt;/author&gt;&lt;/authors&gt;&lt;/contributors&gt;&lt;added-date format="utc"&gt;1603308475&lt;/added-date&gt;&lt;ref-type name="Journal Article"&gt;17&lt;/ref-type&gt;&lt;rec-number&gt;156&lt;/rec-number&gt;&lt;last-updated-date format="utc"&gt;1603308475&lt;/last-updated-date&gt;&lt;accession-num&gt;WOS:000455323900021&lt;/accession-num&gt;&lt;electronic-resource-num&gt;10.1016/j.anbehav.2018.05.001&lt;/electronic-resource-num&gt;&lt;volume&gt;147&lt;/volume&gt;&lt;/record&gt;&lt;/Cite&gt;&lt;/EndNote&gt;</w:instrText>
      </w:r>
      <w:r>
        <w:fldChar w:fldCharType="separate"/>
      </w:r>
      <w:r>
        <w:rPr>
          <w:noProof/>
        </w:rPr>
        <w:t>(Aplin, 2019; Whiten, 2017)</w:t>
      </w:r>
      <w:r>
        <w:fldChar w:fldCharType="end"/>
      </w:r>
      <w:r>
        <w:t xml:space="preserve">. For example, in 1965 Kawai observed wild Japanese macaques washing sweet potatoes on </w:t>
      </w:r>
      <w:proofErr w:type="spellStart"/>
      <w:r>
        <w:t>Koshima</w:t>
      </w:r>
      <w:proofErr w:type="spellEnd"/>
      <w:r>
        <w:t xml:space="preserve"> Islet, a behavior which was transmitted over many generations and required learning by juveniles </w:t>
      </w:r>
      <w:r>
        <w:fldChar w:fldCharType="begin"/>
      </w:r>
      <w:r w:rsidR="00551782">
        <w:instrText xml:space="preserve"> ADDIN EN.CITE &lt;EndNote&gt;&lt;Cite&gt;&lt;Author&gt;Kawai&lt;/Author&gt;&lt;Year&gt;1965&lt;/Year&gt;&lt;RecNum&gt;0&lt;/RecNum&gt;&lt;IDText&gt;Newly-acquired Pre-cultural Behavior of the Natural Troop of Japanese Monkeys on Koshima Islet&lt;/IDText&gt;&lt;DisplayText&gt;(Kawai, 1965)&lt;/DisplayText&gt;&lt;record&gt;&lt;titles&gt;&lt;title&gt;Newly-acquired Pre-cultural Behavior of the Natural Troop of Japanese Monkeys on Koshima Islet&lt;/title&gt;&lt;secondary-title&gt;Primates&lt;/secondary-title&gt;&lt;/titles&gt;&lt;number&gt;1&lt;/number&gt;&lt;contributors&gt;&lt;authors&gt;&lt;author&gt;Kawai, Masao&lt;/author&gt;&lt;/authors&gt;&lt;/contributors&gt;&lt;added-date format="utc"&gt;1603236826&lt;/added-date&gt;&lt;ref-type name="Journal Article"&gt;17&lt;/ref-type&gt;&lt;dates&gt;&lt;year&gt;1965&lt;/year&gt;&lt;/dates&gt;&lt;rec-number&gt;152&lt;/rec-number&gt;&lt;last-updated-date format="utc"&gt;1603236939&lt;/last-updated-date&gt;&lt;num-vols&gt;6&lt;/num-vols&gt;&lt;/record&gt;&lt;/Cite&gt;&lt;/EndNote&gt;</w:instrText>
      </w:r>
      <w:r>
        <w:fldChar w:fldCharType="separate"/>
      </w:r>
      <w:r>
        <w:rPr>
          <w:noProof/>
        </w:rPr>
        <w:t>(Kawai, 1965)</w:t>
      </w:r>
      <w:r>
        <w:fldChar w:fldCharType="end"/>
      </w:r>
      <w:r>
        <w:t xml:space="preserve">. Another popular example of animal culture is milk-bottle opening by tits in Great Britain </w:t>
      </w:r>
      <w:r>
        <w:fldChar w:fldCharType="begin"/>
      </w:r>
      <w:r w:rsidR="00551782">
        <w:instrText xml:space="preserve"> ADDIN EN.CITE &lt;EndNote&gt;&lt;Cite&gt;&lt;Author&gt;Sherry&lt;/Author&gt;&lt;Year&gt;1984&lt;/Year&gt;&lt;RecNum&gt;0&lt;/RecNum&gt;&lt;IDText&gt;Cultural transmission without imitation: Milk bottle opening by birds&lt;/IDText&gt;&lt;DisplayText&gt;(Sherry &amp;amp; Galef, 1984)&lt;/DisplayText&gt;&lt;record&gt;&lt;titles&gt;&lt;title&gt;Cultural transmission without imitation: Milk bottle opening by birds&lt;/title&gt;&lt;secondary-title&gt;Animal Behavior&lt;/secondary-title&gt;&lt;/titles&gt;&lt;number&gt;3&lt;/number&gt;&lt;contributors&gt;&lt;authors&gt;&lt;author&gt;Sherry, David F.&lt;/author&gt;&lt;author&gt;Galef, Bennett G.&lt;/author&gt;&lt;/authors&gt;&lt;/contributors&gt;&lt;added-date format="utc"&gt;1603238668&lt;/added-date&gt;&lt;ref-type name="Journal Article"&gt;17&lt;/ref-type&gt;&lt;dates&gt;&lt;year&gt;1984&lt;/year&gt;&lt;/dates&gt;&lt;rec-number&gt;154&lt;/rec-number&gt;&lt;last-updated-date format="utc"&gt;1603238769&lt;/last-updated-date&gt;&lt;volume&gt;32&lt;/volume&gt;&lt;/record&gt;&lt;/Cite&gt;&lt;/EndNote&gt;</w:instrText>
      </w:r>
      <w:r>
        <w:fldChar w:fldCharType="separate"/>
      </w:r>
      <w:r>
        <w:rPr>
          <w:noProof/>
        </w:rPr>
        <w:t>(Sherry &amp; Galef, 1984)</w:t>
      </w:r>
      <w:r>
        <w:fldChar w:fldCharType="end"/>
      </w:r>
      <w:r>
        <w:t>.</w:t>
      </w:r>
      <w:commentRangeEnd w:id="68"/>
      <w:r w:rsidR="00551782">
        <w:rPr>
          <w:rStyle w:val="CommentReference"/>
        </w:rPr>
        <w:commentReference w:id="68"/>
      </w:r>
    </w:p>
    <w:p w14:paraId="528AB356" w14:textId="77777777" w:rsidR="00BA3FD3" w:rsidRDefault="00BA3FD3">
      <w:pPr>
        <w:spacing w:line="480" w:lineRule="auto"/>
        <w:jc w:val="both"/>
      </w:pPr>
    </w:p>
    <w:p w14:paraId="2E0EC5CE" w14:textId="1FC4606F" w:rsidR="00BA3FD3" w:rsidDel="00551782" w:rsidRDefault="00000000" w:rsidP="00551782">
      <w:pPr>
        <w:spacing w:line="480" w:lineRule="auto"/>
        <w:jc w:val="both"/>
        <w:rPr>
          <w:del w:id="69" w:author="Timothy Wright" w:date="2023-03-10T16:15:00Z"/>
        </w:rPr>
      </w:pPr>
      <w:r>
        <w:t xml:space="preserve">Vocal production learning (hereafter vocal learning) is a </w:t>
      </w:r>
      <w:commentRangeStart w:id="70"/>
      <w:r>
        <w:t xml:space="preserve">well-studied cultural trait </w:t>
      </w:r>
      <w:commentRangeEnd w:id="70"/>
      <w:r w:rsidR="00551782">
        <w:rPr>
          <w:rStyle w:val="CommentReference"/>
        </w:rPr>
        <w:commentReference w:id="70"/>
      </w:r>
      <w:r>
        <w:t xml:space="preserve">that is known to occur in humans, songbirds, cetaceans, elephants, and some bats, but few other taxa; it is defined as the ability to replicate a sound produced by a conspecific or another species </w:t>
      </w:r>
      <w:r>
        <w:fldChar w:fldCharType="begin"/>
      </w:r>
      <w:r w:rsidR="00551782">
        <w:instrText xml:space="preserve"> ADDIN EN.CITE &lt;EndNote&gt;&lt;Cite&gt;&lt;Author&gt;Tyack&lt;/Author&gt;&lt;Year&gt;2020&lt;/Year&gt;&lt;RecNum&gt;0&lt;/RecNum&gt;&lt;IDText&gt;A taxonomy for vocal learning&lt;/IDText&gt;&lt;DisplayText&gt;(Bradbury &amp;amp; Balsby, 2016; Tyack, 2020)&lt;/DisplayText&gt;&lt;record&gt;&lt;dates&gt;&lt;pub-dates&gt;&lt;date&gt;Jan&lt;/date&gt;&lt;/pub-dates&gt;&lt;year&gt;2020&lt;/year&gt;&lt;/dates&gt;&lt;urls&gt;&lt;related-urls&gt;&lt;url&gt;&amp;lt;Go to ISI&amp;gt;://WOS:000506580700005&lt;/url&gt;&lt;/related-urls&gt;&lt;/urls&gt;&lt;isbn&gt;0962-8436&lt;/isbn&gt;&lt;titles&gt;&lt;title&gt;A taxonomy for vocal learning&lt;/title&gt;&lt;secondary-title&gt;Philosophical Transactions of the Royal Society B-Biological Sciences&lt;/secondary-title&gt;&lt;/titles&gt;&lt;number&gt;1789&lt;/number&gt;&lt;contributors&gt;&lt;authors&gt;&lt;author&gt;Tyack, P. L.&lt;/author&gt;&lt;/authors&gt;&lt;/contributors&gt;&lt;custom7&gt;20180406&lt;/custom7&gt;&lt;added-date format="utc"&gt;1599522943&lt;/added-date&gt;&lt;ref-type name="Journal Article"&gt;17&lt;/ref-type&gt;&lt;rec-number&gt;77&lt;/rec-number&gt;&lt;last-updated-date format="utc"&gt;1599522943&lt;/last-updated-date&gt;&lt;accession-num&gt;WOS:000506580700005&lt;/accession-num&gt;&lt;electronic-resource-num&gt;10.1098/rstb.2018.0406&lt;/electronic-resource-num&gt;&lt;volume&gt;375&lt;/volume&gt;&lt;/record&gt;&lt;/Cite&gt;&lt;Cite&gt;&lt;Author&gt;Bradbury&lt;/Author&gt;&lt;Year&gt;2016&lt;/Year&gt;&lt;RecNum&gt;0&lt;/RecNum&gt;&lt;IDText&gt;The functions of vocal learning in parrots&lt;/IDText&gt;&lt;record&gt;&lt;dates&gt;&lt;pub-dates&gt;&lt;date&gt;Mar&lt;/date&gt;&lt;/pub-dates&gt;&lt;year&gt;2016&lt;/year&gt;&lt;/dates&gt;&lt;urls&gt;&lt;related-urls&gt;&lt;url&gt;&amp;lt;Go to ISI&amp;gt;://WOS:000370197400001&lt;/url&gt;&lt;/related-urls&gt;&lt;/urls&gt;&lt;isbn&gt;0340-5443&lt;/isbn&gt;&lt;titles&gt;&lt;title&gt;The functions of vocal learning in parrots&lt;/title&gt;&lt;secondary-title&gt;Behavioral Ecology and Sociobiology&lt;/secondary-title&gt;&lt;/titles&gt;&lt;pages&gt;293-312&lt;/pages&gt;&lt;number&gt;3&lt;/number&gt;&lt;contributors&gt;&lt;authors&gt;&lt;author&gt;Bradbury, J. W.&lt;/author&gt;&lt;author&gt;Balsby, T. J. S.&lt;/author&gt;&lt;/authors&gt;&lt;/contributors&gt;&lt;added-date format="utc"&gt;1598220136&lt;/added-date&gt;&lt;ref-type name="Journal Article"&gt;17&lt;/ref-type&gt;&lt;rec-number&gt;63&lt;/rec-number&gt;&lt;last-updated-date format="utc"&gt;1598220284&lt;/last-updated-date&gt;&lt;accession-num&gt;WOS:000370197400001&lt;/accession-num&gt;&lt;electronic-resource-num&gt;10.1007/s00265-016-2068-4&lt;/electronic-resource-num&gt;&lt;volume&gt;70&lt;/volume&gt;&lt;/record&gt;&lt;/Cite&gt;&lt;/EndNote&gt;</w:instrText>
      </w:r>
      <w:r>
        <w:fldChar w:fldCharType="separate"/>
      </w:r>
      <w:r>
        <w:rPr>
          <w:noProof/>
        </w:rPr>
        <w:t>(Bradbury &amp; Balsby, 2016; Tyack, 2020)</w:t>
      </w:r>
      <w:r>
        <w:fldChar w:fldCharType="end"/>
      </w:r>
      <w:r>
        <w:t xml:space="preserve">. In vocal learning species, naïve individuals generally acquire information from parents or elders, and match their behavior to that learned template </w:t>
      </w:r>
      <w:r>
        <w:fldChar w:fldCharType="begin"/>
      </w:r>
      <w:r w:rsidR="00551782">
        <w:instrText xml:space="preserve"> ADDIN EN.CITE &lt;EndNote&gt;&lt;Cite&gt;&lt;Author&gt;Whitehead&lt;/Author&gt;&lt;Year&gt;2010&lt;/Year&gt;&lt;RecNum&gt;0&lt;/RecNum&gt;&lt;IDText&gt;Conserving and managing animals that learn socially and share cultures&lt;/IDText&gt;&lt;DisplayText&gt;(Whitehead, 2010)&lt;/DisplayText&gt;&lt;record&gt;&lt;dates&gt;&lt;pub-dates&gt;&lt;date&gt;Aug&lt;/date&gt;&lt;/pub-dates&gt;&lt;year&gt;2010&lt;/year&gt;&lt;/dates&gt;&lt;urls&gt;&lt;related-urls&gt;&lt;url&gt;&amp;lt;Go to ISI&amp;gt;://WOS:000282066200013&lt;/url&gt;&lt;/related-urls&gt;&lt;/urls&gt;&lt;isbn&gt;1543-4494&lt;/isbn&gt;&lt;titles&gt;&lt;title&gt;Conserving and managing animals that learn socially and share cultures&lt;/title&gt;&lt;secondary-title&gt;Learning &amp;amp; Behavior&lt;/secondary-title&gt;&lt;/titles&gt;&lt;pages&gt;329-336&lt;/pages&gt;&lt;number&gt;3&lt;/number&gt;&lt;contributors&gt;&lt;authors&gt;&lt;author&gt;Whitehead, H.&lt;/author&gt;&lt;/authors&gt;&lt;/contributors&gt;&lt;added-date format="utc"&gt;1599783941&lt;/added-date&gt;&lt;ref-type name="Journal Article"&gt;17&lt;/ref-type&gt;&lt;rec-number&gt;83&lt;/rec-number&gt;&lt;last-updated-date format="utc"&gt;1599783941&lt;/last-updated-date&gt;&lt;accession-num&gt;WOS:000282066200013&lt;/accession-num&gt;&lt;electronic-resource-num&gt;10.3758/lb.38.3.329&lt;/electronic-resource-num&gt;&lt;volume&gt;38&lt;/volume&gt;&lt;/record&gt;&lt;/Cite&gt;&lt;/EndNote&gt;</w:instrText>
      </w:r>
      <w:r>
        <w:fldChar w:fldCharType="separate"/>
      </w:r>
      <w:r>
        <w:rPr>
          <w:noProof/>
        </w:rPr>
        <w:t>(Whitehead, 2010)</w:t>
      </w:r>
      <w:r>
        <w:fldChar w:fldCharType="end"/>
      </w:r>
      <w:r>
        <w:t xml:space="preserve">; </w:t>
      </w:r>
      <w:commentRangeStart w:id="71"/>
      <w:r>
        <w:t>however</w:t>
      </w:r>
      <w:commentRangeEnd w:id="71"/>
      <w:r w:rsidR="009A252A">
        <w:rPr>
          <w:rStyle w:val="CommentReference"/>
        </w:rPr>
        <w:commentReference w:id="71"/>
      </w:r>
      <w:r>
        <w:t xml:space="preserve">, imperfect learning can lead to changes in the behaviors of a population, an phenomenon known as cultural drift </w:t>
      </w:r>
      <w:r>
        <w:fldChar w:fldCharType="begin"/>
      </w:r>
      <w:r w:rsidR="00551782">
        <w:instrText xml:space="preserve"> ADDIN EN.CITE &lt;EndNote&gt;&lt;Cite&gt;&lt;Author&gt;Podos&lt;/Author&gt;&lt;Year&gt;2007&lt;/Year&gt;&lt;RecNum&gt;0&lt;/RecNum&gt;&lt;IDText&gt;The evolution of geographic variation in birdsong&lt;/IDText&gt;&lt;DisplayText&gt;(Podos &amp;amp; Warren, 2007)&lt;/DisplayText&gt;&lt;record&gt;&lt;urls&gt;&lt;related-urls&gt;&lt;url&gt;&amp;lt;Go to ISI&amp;gt;://WOS:000251162600009&lt;/url&gt;&lt;/related-urls&gt;&lt;/urls&gt;&lt;isbn&gt;0065-3454&lt;/isbn&gt;&lt;titles&gt;&lt;title&gt;The evolution of geographic variation in birdsong&lt;/title&gt;&lt;secondary-title&gt;Advances in the Study of Behavior, Vol 37&lt;/secondary-title&gt;&lt;/titles&gt;&lt;pages&gt;403-458&lt;/pages&gt;&lt;contributors&gt;&lt;authors&gt;&lt;author&gt;Podos, J.&lt;/author&gt;&lt;author&gt;Warren, P. S.&lt;/author&gt;&lt;/authors&gt;&lt;/contributors&gt;&lt;added-date format="utc"&gt;1598220100&lt;/added-date&gt;&lt;ref-type name="Journal Article"&gt;17&lt;/ref-type&gt;&lt;dates&gt;&lt;year&gt;2007&lt;/year&gt;&lt;/dates&gt;&lt;rec-number&gt;62&lt;/rec-number&gt;&lt;last-updated-date format="utc"&gt;1598220284&lt;/last-updated-date&gt;&lt;accession-num&gt;WOS:000251162600009&lt;/accession-num&gt;&lt;electronic-resource-num&gt;10.1016/s0065-3454(07)37009-5&lt;/electronic-resource-num&gt;&lt;volume&gt;37&lt;/volume&gt;&lt;/record&gt;&lt;/Cite&gt;&lt;/EndNote&gt;</w:instrText>
      </w:r>
      <w:r>
        <w:fldChar w:fldCharType="separate"/>
      </w:r>
      <w:r>
        <w:rPr>
          <w:noProof/>
        </w:rPr>
        <w:t>(Podos &amp; Warren, 2007)</w:t>
      </w:r>
      <w:r>
        <w:fldChar w:fldCharType="end"/>
      </w:r>
      <w:r>
        <w:t xml:space="preserve">. When acted upon in conjunction with geographic or reproductive isolation, cultural drift in the context of learned vocalizations sometimes produces a distinct mosaic pattern of geographic variation in acoustic signals, known as vocal dialects </w:t>
      </w:r>
      <w:r>
        <w:fldChar w:fldCharType="begin"/>
      </w:r>
      <w:r w:rsidR="00551782">
        <w:instrText xml:space="preserve"> ADDIN EN.CITE &lt;EndNote&gt;&lt;Cite&gt;&lt;Author&gt;Wright&lt;/Author&gt;&lt;Year&gt;2008&lt;/Year&gt;&lt;RecNum&gt;0&lt;/RecNum&gt;&lt;IDText&gt;Stability and change in vocal dialects of the yellow-naped amazon&lt;/IDText&gt;&lt;DisplayText&gt;(Wright, Dahlin, &amp;amp; Salinas-Melgoza, 2008)&lt;/DisplayText&gt;&lt;record&gt;&lt;dates&gt;&lt;pub-dates&gt;&lt;date&gt;Sep&lt;/date&gt;&lt;/pub-dates&gt;&lt;year&gt;2008&lt;/year&gt;&lt;/dates&gt;&lt;urls&gt;&lt;related-urls&gt;&lt;url&gt;&amp;lt;Go to ISI&amp;gt;://WOS:000258490800052&lt;/url&gt;&lt;/related-urls&gt;&lt;/urls&gt;&lt;isbn&gt;0003-3472&lt;/isbn&gt;&lt;titles&gt;&lt;title&gt;Stability and change in vocal dialects of the yellow-naped amazon&lt;/title&gt;&lt;secondary-title&gt;Animal Behaviour&lt;/secondary-title&gt;&lt;/titles&gt;&lt;pages&gt;1017-1027&lt;/pages&gt;&lt;contributors&gt;&lt;authors&gt;&lt;author&gt;Wright, T. F.&lt;/author&gt;&lt;author&gt;Dahlin, C. R.&lt;/author&gt;&lt;author&gt;Salinas-Melgoza, A.&lt;/author&gt;&lt;/authors&gt;&lt;/contributors&gt;&lt;added-date format="utc"&gt;1598220039&lt;/added-date&gt;&lt;ref-type name="Journal Article"&gt;17&lt;/ref-type&gt;&lt;rec-number&gt;60&lt;/rec-number&gt;&lt;last-updated-date format="utc"&gt;1598220070&lt;/last-updated-date&gt;&lt;accession-num&gt;WOS:000258490800052&lt;/accession-num&gt;&lt;electronic-resource-num&gt;10.1016/j.anbehav.2008.03.025&lt;/electronic-resource-num&gt;&lt;volume&gt;76&lt;/volume&gt;&lt;/record&gt;&lt;/Cite&gt;&lt;/EndNote&gt;</w:instrText>
      </w:r>
      <w:r>
        <w:fldChar w:fldCharType="separate"/>
      </w:r>
      <w:r w:rsidR="00551782">
        <w:rPr>
          <w:noProof/>
        </w:rPr>
        <w:t>(Wright, Dahlin, &amp; Salinas-Melgoza, 2008)</w:t>
      </w:r>
      <w:r>
        <w:fldChar w:fldCharType="end"/>
      </w:r>
      <w:r>
        <w:t xml:space="preserve">; </w:t>
      </w:r>
      <w:r>
        <w:fldChar w:fldCharType="begin"/>
      </w:r>
      <w:r w:rsidR="00551782">
        <w:instrText xml:space="preserve"> ADDIN EN.CITE &lt;EndNote&gt;&lt;Cite&gt;&lt;Author&gt;Martins&lt;/Author&gt;&lt;Year&gt;2018&lt;/Year&gt;&lt;RecNum&gt;0&lt;/RecNum&gt;&lt;IDText&gt;Vocal dialects and their implications for bird reintroductions&lt;/IDText&gt;&lt;DisplayText&gt;(Martins, Rodrigues, &amp;amp; de Araujo, 2018)&lt;/DisplayText&gt;&lt;record&gt;&lt;dates&gt;&lt;pub-dates&gt;&lt;date&gt;Apr-Jun&lt;/date&gt;&lt;/pub-dates&gt;&lt;year&gt;2018&lt;/year&gt;&lt;/dates&gt;&lt;urls&gt;&lt;related-urls&gt;&lt;url&gt;&amp;lt;Go to ISI&amp;gt;://WOS:000432429700004&lt;/url&gt;&lt;/related-urls&gt;&lt;/urls&gt;&lt;isbn&gt;2530-0644&lt;/isbn&gt;&lt;titles&gt;&lt;title&gt;Vocal dialects and their implications for bird reintroductions&lt;/title&gt;&lt;secondary-title&gt;Perspectives in Ecology and Conservation&lt;/secondary-title&gt;&lt;/titles&gt;&lt;pages&gt;83-89&lt;/pages&gt;&lt;number&gt;2&lt;/number&gt;&lt;contributors&gt;&lt;authors&gt;&lt;author&gt;Martins, B. A.&lt;/author&gt;&lt;author&gt;Rodrigues, G. S. R.&lt;/author&gt;&lt;author&gt;de Araujo, C. B.&lt;/author&gt;&lt;/authors&gt;&lt;/contributors&gt;&lt;added-date format="utc"&gt;1598220219&lt;/added-date&gt;&lt;ref-type name="Journal Article"&gt;17&lt;/ref-type&gt;&lt;rec-number&gt;65&lt;/rec-number&gt;&lt;last-updated-date format="utc"&gt;1598220284&lt;/last-updated-date&gt;&lt;accession-num&gt;WOS:000432429700004&lt;/accession-num&gt;&lt;electronic-resource-num&gt;10.1016/j.pecon.2018.03.005&lt;/electronic-resource-num&gt;&lt;volume&gt;16&lt;/volume&gt;&lt;/record&gt;&lt;/Cite&gt;&lt;/EndNote&gt;</w:instrText>
      </w:r>
      <w:r>
        <w:fldChar w:fldCharType="separate"/>
      </w:r>
      <w:r w:rsidR="00551782">
        <w:rPr>
          <w:noProof/>
        </w:rPr>
        <w:t>(Martins, Rodrigues, &amp; de Araujo, 2018)</w:t>
      </w:r>
      <w:r>
        <w:fldChar w:fldCharType="end"/>
      </w:r>
      <w:r>
        <w:t xml:space="preserve">. In 1964, </w:t>
      </w:r>
      <w:proofErr w:type="spellStart"/>
      <w:r>
        <w:t>Marler</w:t>
      </w:r>
      <w:proofErr w:type="spellEnd"/>
      <w:r>
        <w:t xml:space="preserve"> and Tamura were the first to identify </w:t>
      </w:r>
      <w:r w:rsidR="00D83D48">
        <w:t xml:space="preserve">vocal </w:t>
      </w:r>
      <w:r>
        <w:t xml:space="preserve">dialect in a non-human animal, </w:t>
      </w:r>
      <w:r>
        <w:lastRenderedPageBreak/>
        <w:t xml:space="preserve">the White-crowned Sparrow, </w:t>
      </w:r>
      <w:proofErr w:type="spellStart"/>
      <w:r>
        <w:rPr>
          <w:i/>
          <w:iCs/>
        </w:rPr>
        <w:t>Zonotrichia</w:t>
      </w:r>
      <w:proofErr w:type="spellEnd"/>
      <w:r>
        <w:rPr>
          <w:i/>
          <w:iCs/>
        </w:rPr>
        <w:t xml:space="preserve"> </w:t>
      </w:r>
      <w:proofErr w:type="spellStart"/>
      <w:r>
        <w:rPr>
          <w:i/>
          <w:iCs/>
        </w:rPr>
        <w:t>leucophrys</w:t>
      </w:r>
      <w:proofErr w:type="spellEnd"/>
      <w:r>
        <w:t xml:space="preserve"> </w:t>
      </w:r>
      <w:r>
        <w:fldChar w:fldCharType="begin"/>
      </w:r>
      <w:r w:rsidR="00551782">
        <w:instrText xml:space="preserve"> ADDIN EN.CITE &lt;EndNote&gt;&lt;Cite&gt;&lt;Author&gt;Marler&lt;/Author&gt;&lt;Year&gt;1964&lt;/Year&gt;&lt;RecNum&gt;0&lt;/RecNum&gt;&lt;IDText&gt;Culturally Transmitted Patterns of Vocal Behavior in Sparrows&lt;/IDText&gt;&lt;DisplayText&gt;(Marler &amp;amp; Tamura, 1964)&lt;/DisplayText&gt;&lt;record&gt;&lt;urls&gt;&lt;related-urls&gt;&lt;url&gt;&amp;lt;Go to ISI&amp;gt;://WOS:A19643065C00051&lt;/url&gt;&lt;/related-urls&gt;&lt;/urls&gt;&lt;isbn&gt;0036-8075&lt;/isbn&gt;&lt;titles&gt;&lt;title&gt;Culturally Transmitted Patterns of Vocal Behavior in Sparrows&lt;/title&gt;&lt;secondary-title&gt;Science&lt;/secondary-title&gt;&lt;/titles&gt;&lt;pages&gt;1483-&amp;amp;&lt;/pages&gt;&lt;number&gt;365&lt;/number&gt;&lt;contributors&gt;&lt;authors&gt;&lt;author&gt;Marler, P.&lt;/author&gt;&lt;author&gt;Tamura, M.&lt;/author&gt;&lt;/authors&gt;&lt;/contributors&gt;&lt;added-date format="utc"&gt;1599526939&lt;/added-date&gt;&lt;ref-type name="Journal Article"&gt;17&lt;/ref-type&gt;&lt;dates&gt;&lt;year&gt;1964&lt;/year&gt;&lt;/dates&gt;&lt;rec-number&gt;78&lt;/rec-number&gt;&lt;last-updated-date format="utc"&gt;1599527000&lt;/last-updated-date&gt;&lt;accession-num&gt;WOS:A19643065C00051&lt;/accession-num&gt;&lt;electronic-resource-num&gt;10.1126/science.146.3650.1483&lt;/electronic-resource-num&gt;&lt;volume&gt;146&lt;/volume&gt;&lt;/record&gt;&lt;/Cite&gt;&lt;/EndNote&gt;</w:instrText>
      </w:r>
      <w:r>
        <w:fldChar w:fldCharType="separate"/>
      </w:r>
      <w:r>
        <w:rPr>
          <w:noProof/>
        </w:rPr>
        <w:t>(Marler &amp; Tamura, 1964)</w:t>
      </w:r>
      <w:r>
        <w:fldChar w:fldCharType="end"/>
      </w:r>
      <w:r>
        <w:t xml:space="preserve">. </w:t>
      </w:r>
      <w:del w:id="72" w:author="Timothy Wright" w:date="2023-03-10T16:15:00Z">
        <w:r w:rsidDel="00551782">
          <w:delText xml:space="preserve">They hypothesized that dialects were a result of limited dispersal between populations. In contrast, a study by Soha </w:delText>
        </w:r>
        <w:r w:rsidDel="00551782">
          <w:rPr>
            <w:i/>
            <w:iCs/>
          </w:rPr>
          <w:delText>et al.</w:delText>
        </w:r>
        <w:r w:rsidDel="00551782">
          <w:delText xml:space="preserve"> showed no genetic correlation with acoustic variation in the subspecies, </w:delText>
        </w:r>
        <w:r w:rsidDel="00551782">
          <w:rPr>
            <w:i/>
            <w:iCs/>
          </w:rPr>
          <w:delText xml:space="preserve">Z. leucophrys pugentensis, </w:delText>
        </w:r>
        <w:r w:rsidDel="00551782">
          <w:delText xml:space="preserve">suggesting post-dispersal learning of dialects </w:delText>
        </w:r>
        <w:r w:rsidDel="00551782">
          <w:fldChar w:fldCharType="begin"/>
        </w:r>
        <w:r w:rsidDel="00551782">
          <w:delInstrText xml:space="preserve"> ADDIN EN.CITE &lt;EndNote&gt;&lt;Cite&gt;&lt;Author&gt;Soha&lt;/Author&gt;&lt;Year&gt;2004&lt;/Year&gt;&lt;IDText&gt;Genetic analysis of song dialect populations in Puget Sound white-crowned sparrows&lt;/IDText&gt;&lt;DisplayText&gt;(Soha, Nelson, &amp;amp; Parker, 2004)&lt;/DisplayText&gt;&lt;record&gt;&lt;dates&gt;&lt;pub-dates&gt;&lt;date&gt;Jul&lt;/date&gt;&lt;/pub-dates&gt;&lt;year&gt;2004&lt;/year&gt;&lt;/dates&gt;&lt;urls&gt;&lt;related-urls&gt;&lt;url&gt;&amp;lt;Go to ISI&amp;gt;://WOS:000222125700016&lt;/url&gt;&lt;/related-urls&gt;&lt;/urls&gt;&lt;isbn&gt;1045-2249&lt;/isbn&gt;&lt;titles&gt;&lt;title&gt;Genetic analysis of song dialect populations in Puget Sound white-crowned sparrows&lt;/title&gt;&lt;secondary-title&gt;Behavioral Ecology&lt;/secondary-title&gt;&lt;/titles&gt;&lt;pages&gt;636-646&lt;/pages&gt;&lt;number&gt;4&lt;/number&gt;&lt;contributors&gt;&lt;authors&gt;&lt;author&gt;Soha, J. A.&lt;/author&gt;&lt;author&gt;Nelson, D. A.&lt;/author&gt;&lt;author&gt;Parker, P. G.&lt;/author&gt;&lt;/authors&gt;&lt;/contributors&gt;&lt;added-date format="utc"&gt;1602206022&lt;/added-date&gt;&lt;ref-type name="Journal Article"&gt;17&lt;/ref-type&gt;&lt;rec-number&gt;135&lt;/rec-number&gt;&lt;last-updated-date format="utc"&gt;1602206022&lt;/last-updated-date&gt;&lt;accession-num&gt;WOS:000222125700016&lt;/accession-num&gt;&lt;electronic-resource-num&gt;10.1093/beheco/arh055&lt;/electronic-resource-num&gt;&lt;volume&gt;15&lt;/volume&gt;&lt;/record&gt;&lt;/Cite&gt;&lt;/EndNote&gt;</w:delInstrText>
        </w:r>
        <w:r w:rsidDel="00551782">
          <w:fldChar w:fldCharType="separate"/>
        </w:r>
        <w:r w:rsidDel="00551782">
          <w:delText>(Soha, Nelson, &amp; Parker, 2004)</w:delText>
        </w:r>
        <w:r w:rsidDel="00551782">
          <w:fldChar w:fldCharType="end"/>
        </w:r>
        <w:r w:rsidDel="00551782">
          <w:delText xml:space="preserve">. Several other studies support Soha’s findings that geographically distinct dialects in passerines are not correlated with gene flow </w:delText>
        </w:r>
        <w:r w:rsidDel="00551782">
          <w:fldChar w:fldCharType="begin">
            <w:fldData xml:space="preserve">PEVuZE5vdGU+PENpdGU+PEF1dGhvcj5OaWNob2xsczwvQXV0aG9yPjxZZWFyPjIwMDY8L1llYXI+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</w:fldData>
          </w:fldChar>
        </w:r>
        <w:r w:rsidDel="00551782">
          <w:delInstrText xml:space="preserve"> ADDIN EN.CITE </w:delInstrText>
        </w:r>
        <w:r w:rsidDel="00551782">
          <w:fldChar w:fldCharType="begin"/>
        </w:r>
        <w:r w:rsidDel="00551782">
          <w:delInstrText xml:space="preserve"> ADDIN EN.CITE.DATA </w:delInstrText>
        </w:r>
        <w:r w:rsidDel="00551782">
          <w:fldChar w:fldCharType="end"/>
        </w:r>
        <w:r w:rsidDel="00551782">
          <w:fldChar w:fldCharType="separate"/>
        </w:r>
        <w:r w:rsidDel="00551782">
          <w:delText>(Nicholls, Austin, Moritz, &amp; Goldizen, 2006; Yoktan et al., 2011)</w:delText>
        </w:r>
        <w:r w:rsidDel="00551782">
          <w:fldChar w:fldCharType="end"/>
        </w:r>
        <w:r w:rsidDel="00551782">
          <w:delText xml:space="preserve">. </w:delText>
        </w:r>
      </w:del>
    </w:p>
    <w:p w14:paraId="07C74854" w14:textId="77777777" w:rsidR="00BA3FD3" w:rsidDel="00551782" w:rsidRDefault="00BA3FD3">
      <w:pPr>
        <w:spacing w:line="480" w:lineRule="auto"/>
        <w:jc w:val="both"/>
        <w:rPr>
          <w:del w:id="73" w:author="Timothy Wright" w:date="2023-03-10T16:15:00Z"/>
        </w:rPr>
      </w:pPr>
    </w:p>
    <w:p w14:paraId="0551AABE" w14:textId="77777777" w:rsidR="009A252A" w:rsidRDefault="00000000" w:rsidP="00551782">
      <w:pPr>
        <w:spacing w:line="480" w:lineRule="auto"/>
        <w:jc w:val="both"/>
        <w:rPr>
          <w:ins w:id="74" w:author="Timothy Wright" w:date="2023-03-10T16:16:00Z"/>
        </w:rPr>
      </w:pPr>
      <w:r>
        <w:t xml:space="preserve">Since </w:t>
      </w:r>
      <w:del w:id="75" w:author="Timothy Wright" w:date="2023-03-10T16:15:00Z">
        <w:r w:rsidDel="00551782">
          <w:delText>their identification by Marler and Tamura</w:delText>
        </w:r>
      </w:del>
      <w:ins w:id="76" w:author="Timothy Wright" w:date="2023-03-10T16:15:00Z">
        <w:r w:rsidR="00551782">
          <w:t>that time</w:t>
        </w:r>
      </w:ins>
      <w:r>
        <w:t xml:space="preserve">, vocal dialects have been identified in a much wider array of taxa, including whales </w:t>
      </w:r>
      <w:r>
        <w:fldChar w:fldCharType="begin"/>
      </w:r>
      <w:r w:rsidR="00551782">
        <w:instrText xml:space="preserve"> ADDIN EN.CITE &lt;EndNote&gt;&lt;Cite&gt;&lt;Author&gt;Deecke&lt;/Author&gt;&lt;Year&gt;2000&lt;/Year&gt;&lt;RecNum&gt;0&lt;/RecNum&gt;&lt;IDText&gt;Dialect change in resident killer whales: implications for vocal learning and cultural transmission&lt;/IDText&gt;&lt;DisplayText&gt;(Deecke, Ford, &amp;amp; Spong, 2000)&lt;/DisplayText&gt;&lt;record&gt;&lt;dates&gt;&lt;pub-dates&gt;&lt;date&gt;Nov&lt;/date&gt;&lt;/pub-dates&gt;&lt;year&gt;2000&lt;/year&gt;&lt;/dates&gt;&lt;urls&gt;&lt;related-urls&gt;&lt;url&gt;&amp;lt;Go to ISI&amp;gt;://WOS:000165812300009&lt;/url&gt;&lt;/related-urls&gt;&lt;/urls&gt;&lt;isbn&gt;0003-3472&lt;/isbn&gt;&lt;titles&gt;&lt;title&gt;Dialect change in resident killer whales: implications for vocal learning and cultural transmission&lt;/title&gt;&lt;secondary-title&gt;Animal Behaviour&lt;/secondary-title&gt;&lt;/titles&gt;&lt;pages&gt;629-638&lt;/pages&gt;&lt;contributors&gt;&lt;authors&gt;&lt;author&gt;Deecke, V. B.&lt;/author&gt;&lt;author&gt;Ford, J. K. B.&lt;/author&gt;&lt;author&gt;Spong, P.&lt;/author&gt;&lt;/authors&gt;&lt;/contributors&gt;&lt;added-date format="utc"&gt;1598219076&lt;/added-date&gt;&lt;ref-type name="Journal Article"&gt;17&lt;/ref-type&gt;&lt;rec-number&gt;54&lt;/rec-number&gt;&lt;last-updated-date format="utc"&gt;1598219674&lt;/last-updated-date&gt;&lt;accession-num&gt;WOS:000165812300009&lt;/accession-num&gt;&lt;electronic-resource-num&gt;10.1006/anbe.2000.1454&lt;/electronic-resource-num&gt;&lt;volume&gt;60&lt;/volume&gt;&lt;/record&gt;&lt;/Cite&gt;&lt;/EndNote&gt;</w:instrText>
      </w:r>
      <w:r>
        <w:fldChar w:fldCharType="separate"/>
      </w:r>
      <w:r>
        <w:rPr>
          <w:noProof/>
        </w:rPr>
        <w:t>(Deecke, Ford, &amp; Spong, 2000)</w:t>
      </w:r>
      <w:r>
        <w:fldChar w:fldCharType="end"/>
      </w:r>
      <w:r>
        <w:t xml:space="preserve">, hummingbirds </w:t>
      </w:r>
      <w:r>
        <w:fldChar w:fldCharType="begin"/>
      </w:r>
      <w:r w:rsidR="00551782">
        <w:instrText xml:space="preserve"> ADDIN EN.CITE &lt;EndNote&gt;&lt;Cite&gt;&lt;Author&gt;Wiley&lt;/Author&gt;&lt;Year&gt;1971&lt;/Year&gt;&lt;RecNum&gt;0&lt;/RecNum&gt;&lt;IDText&gt;Song Groups in a Singing Assembly of Little Hermits&lt;/IDText&gt;&lt;DisplayText&gt;(Wiley, 1971)&lt;/DisplayText&gt;&lt;record&gt;&lt;urls&gt;&lt;related-urls&gt;&lt;url&gt;&amp;lt;Go to ISI&amp;gt;://WOS:A1971I683600002&lt;/url&gt;&lt;/related-urls&gt;&lt;/urls&gt;&lt;isbn&gt;0010-5422&lt;/isbn&gt;&lt;titles&gt;&lt;title&gt;Song Groups in a Singing Assembly of Little Hermits&lt;/title&gt;&lt;secondary-title&gt;Condor&lt;/secondary-title&gt;&lt;/titles&gt;&lt;pages&gt;28-&amp;amp;&lt;/pages&gt;&lt;number&gt;1&lt;/number&gt;&lt;contributors&gt;&lt;authors&gt;&lt;author&gt;Wiley, R. H.&lt;/author&gt;&lt;/authors&gt;&lt;/contributors&gt;&lt;added-date format="utc"&gt;1599527598&lt;/added-date&gt;&lt;ref-type name="Journal Article"&gt;17&lt;/ref-type&gt;&lt;dates&gt;&lt;year&gt;1971&lt;/year&gt;&lt;/dates&gt;&lt;rec-number&gt;81&lt;/rec-number&gt;&lt;last-updated-date format="utc"&gt;1599527704&lt;/last-updated-date&gt;&lt;accession-num&gt;WOS:A1971I683600002&lt;/accession-num&gt;&lt;electronic-resource-num&gt;10.2307/1366121&lt;/electronic-resource-num&gt;&lt;volume&gt;73&lt;/volume&gt;&lt;/record&gt;&lt;/Cite&gt;&lt;/EndNote&gt;</w:instrText>
      </w:r>
      <w:r>
        <w:fldChar w:fldCharType="separate"/>
      </w:r>
      <w:r>
        <w:rPr>
          <w:noProof/>
        </w:rPr>
        <w:t>(Wiley, 1971)</w:t>
      </w:r>
      <w:r>
        <w:fldChar w:fldCharType="end"/>
      </w:r>
      <w:r>
        <w:t xml:space="preserve">, seals </w:t>
      </w:r>
      <w:r>
        <w:fldChar w:fldCharType="begin"/>
      </w:r>
      <w:r w:rsidR="00551782">
        <w:instrText xml:space="preserve"> ADDIN EN.CITE &lt;EndNote&gt;&lt;Cite&gt;&lt;Author&gt;Casey&lt;/Author&gt;&lt;Year&gt;2018&lt;/Year&gt;&lt;RecNum&gt;0&lt;/RecNum&gt;&lt;IDText&gt;The rise and fall of dialects in northern elephant seals&lt;/IDText&gt;&lt;DisplayText&gt;(Casey, Reichmuth, Costa, &amp;amp; Le Boeuf, 2018)&lt;/DisplayText&gt;&lt;record&gt;&lt;dates&gt;&lt;pub-dates&gt;&lt;date&gt;Nov&lt;/date&gt;&lt;/pub-dates&gt;&lt;year&gt;2018&lt;/year&gt;&lt;/dates&gt;&lt;urls&gt;&lt;related-urls&gt;&lt;url&gt;&amp;lt;Go to ISI&amp;gt;://WOS:000452355700011&lt;/url&gt;&lt;/related-urls&gt;&lt;/urls&gt;&lt;isbn&gt;0962-8452&lt;/isbn&gt;&lt;titles&gt;&lt;title&gt;The rise and fall of dialects in northern elephant seals&lt;/title&gt;&lt;secondary-title&gt;Proceedings of the Royal Society B-Biological Sciences&lt;/secondary-title&gt;&lt;/titles&gt;&lt;number&gt;1892&lt;/number&gt;&lt;contributors&gt;&lt;authors&gt;&lt;author&gt;Casey, C.&lt;/author&gt;&lt;author&gt;Reichmuth, C.&lt;/author&gt;&lt;author&gt;Costa, D. P.&lt;/author&gt;&lt;author&gt;Le Boeuf, B.&lt;/author&gt;&lt;/authors&gt;&lt;/contributors&gt;&lt;custom7&gt;20182176&lt;/custom7&gt;&lt;added-date format="utc"&gt;1598220187&lt;/added-date&gt;&lt;ref-type name="Journal Article"&gt;17&lt;/ref-type&gt;&lt;rec-number&gt;64&lt;/rec-number&gt;&lt;last-updated-date format="utc"&gt;1598220284&lt;/last-updated-date&gt;&lt;accession-num&gt;WOS:000452355700011&lt;/accession-num&gt;&lt;electronic-resource-num&gt;10.1098/rspb.2018.2176&lt;/electronic-resource-num&gt;&lt;volume&gt;285&lt;/volume&gt;&lt;/record&gt;&lt;/Cite&gt;&lt;/EndNote&gt;</w:instrText>
      </w:r>
      <w:r>
        <w:fldChar w:fldCharType="separate"/>
      </w:r>
      <w:r>
        <w:rPr>
          <w:noProof/>
        </w:rPr>
        <w:t>(Casey, Reichmuth, Costa, &amp; Le Boeuf, 2018)</w:t>
      </w:r>
      <w:r>
        <w:fldChar w:fldCharType="end"/>
      </w:r>
      <w:r>
        <w:t xml:space="preserve">, bats </w:t>
      </w:r>
      <w:r>
        <w:fldChar w:fldCharType="begin"/>
      </w:r>
      <w:r w:rsidR="00551782">
        <w:instrText xml:space="preserve"> ADDIN EN.CITE &lt;EndNote&gt;&lt;Cite&gt;&lt;Author&gt;Boughman&lt;/Author&gt;&lt;Year&gt;1998&lt;/Year&gt;&lt;RecNum&gt;0&lt;/RecNum&gt;&lt;IDText&gt;Greater spear-nosed bats discriminate group mates by vocalizations&lt;/IDText&gt;&lt;DisplayText&gt;(Boughman &amp;amp; Wilkinson, 1998)&lt;/DisplayText&gt;&lt;record&gt;&lt;dates&gt;&lt;pub-dates&gt;&lt;date&gt;Jun&lt;/date&gt;&lt;/pub-dates&gt;&lt;year&gt;1998&lt;/year&gt;&lt;/dates&gt;&lt;urls&gt;&lt;related-urls&gt;&lt;url&gt;&amp;lt;Go to ISI&amp;gt;://WOS:000074936600029&lt;/url&gt;&lt;/related-urls&gt;&lt;/urls&gt;&lt;isbn&gt;0003-3472&lt;/isbn&gt;&lt;titles&gt;&lt;title&gt;Greater spear-nosed bats discriminate group mates by vocalizations&lt;/title&gt;&lt;secondary-title&gt;Animal Behaviour&lt;/secondary-title&gt;&lt;/titles&gt;&lt;pages&gt;1717-1732&lt;/pages&gt;&lt;contributors&gt;&lt;authors&gt;&lt;author&gt;Boughman, J. W.&lt;/author&gt;&lt;author&gt;Wilkinson, G. S.&lt;/author&gt;&lt;/authors&gt;&lt;/contributors&gt;&lt;added-date format="utc"&gt;1599527353&lt;/added-date&gt;&lt;ref-type name="Journal Article"&gt;17&lt;/ref-type&gt;&lt;rec-number&gt;79&lt;/rec-number&gt;&lt;last-updated-date format="utc"&gt;1599527353&lt;/last-updated-date&gt;&lt;accession-num&gt;WOS:000074936600029&lt;/accession-num&gt;&lt;electronic-resource-num&gt;10.1006/anbe.1997.0721&lt;/electronic-resource-num&gt;&lt;volume&gt;55&lt;/volume&gt;&lt;/record&gt;&lt;/Cite&gt;&lt;/EndNote&gt;</w:instrText>
      </w:r>
      <w:r>
        <w:fldChar w:fldCharType="separate"/>
      </w:r>
      <w:r>
        <w:rPr>
          <w:noProof/>
        </w:rPr>
        <w:t>(Boughman &amp; Wilkinson, 1998)</w:t>
      </w:r>
      <w:r>
        <w:fldChar w:fldCharType="end"/>
      </w:r>
      <w:r>
        <w:t xml:space="preserve">, and parrots </w:t>
      </w:r>
      <w:r>
        <w:fldChar w:fldCharType="begin"/>
      </w:r>
      <w:r w:rsidR="00551782">
        <w:instrText xml:space="preserve"> ADDIN EN.CITE &lt;EndNote&gt;&lt;Cite&gt;&lt;Author&gt;Wright&lt;/Author&gt;&lt;Year&gt;1996&lt;/Year&gt;&lt;RecNum&gt;0&lt;/RecNum&gt;&lt;IDText&gt;Regional dialects in the contact call of a parrot&lt;/IDText&gt;&lt;DisplayText&gt;(Wright, 1996)&lt;/DisplayText&gt;&lt;record&gt;&lt;dates&gt;&lt;pub-dates&gt;&lt;date&gt;Jul&lt;/date&gt;&lt;/pub-dates&gt;&lt;year&gt;1996&lt;/year&gt;&lt;/dates&gt;&lt;urls&gt;&lt;related-urls&gt;&lt;url&gt;&amp;lt;Go to ISI&amp;gt;://WOS:A1996VB67900008&lt;/url&gt;&lt;/related-urls&gt;&lt;/urls&gt;&lt;isbn&gt;0962-8452&lt;/isbn&gt;&lt;titles&gt;&lt;title&gt;Regional dialects in the contact call of a parrot&lt;/title&gt;&lt;secondary-title&gt;Proceedings of the Royal Society B-Biological Sciences&lt;/secondary-title&gt;&lt;/titles&gt;&lt;pages&gt;867-872&lt;/pages&gt;&lt;number&gt;1372&lt;/number&gt;&lt;contributors&gt;&lt;authors&gt;&lt;author&gt;Wright, T. F.&lt;/author&gt;&lt;/authors&gt;&lt;/contributors&gt;&lt;added-date format="utc"&gt;1593536335&lt;/added-date&gt;&lt;ref-type name="Journal Article"&gt;17&lt;/ref-type&gt;&lt;rec-number&gt;14&lt;/rec-number&gt;&lt;last-updated-date format="utc"&gt;1593543129&lt;/last-updated-date&gt;&lt;accession-num&gt;WOS:A1996VB67900008&lt;/accession-num&gt;&lt;electronic-resource-num&gt;10.1098/rspb.1996.0128&lt;/electronic-resource-num&gt;&lt;volume&gt;263&lt;/volume&gt;&lt;/record&gt;&lt;/Cite&gt;&lt;/EndNote&gt;</w:instrText>
      </w:r>
      <w:r>
        <w:fldChar w:fldCharType="separate"/>
      </w:r>
      <w:r>
        <w:rPr>
          <w:noProof/>
        </w:rPr>
        <w:t>(Wright, 1996)</w:t>
      </w:r>
      <w:r>
        <w:fldChar w:fldCharType="end"/>
      </w:r>
      <w:r>
        <w:t xml:space="preserve">. While this vocal phenomenon is now more broadly acknowledged, the function and maintenance of dialects are still not well </w:t>
      </w:r>
      <w:commentRangeStart w:id="77"/>
      <w:r>
        <w:t>understood</w:t>
      </w:r>
      <w:commentRangeEnd w:id="77"/>
      <w:r w:rsidR="003C523D">
        <w:rPr>
          <w:rStyle w:val="CommentReference"/>
        </w:rPr>
        <w:commentReference w:id="77"/>
      </w:r>
      <w:r>
        <w:t xml:space="preserve">. </w:t>
      </w:r>
    </w:p>
    <w:p w14:paraId="60140C9A" w14:textId="77777777" w:rsidR="009A252A" w:rsidRDefault="009A252A" w:rsidP="00551782">
      <w:pPr>
        <w:spacing w:line="480" w:lineRule="auto"/>
        <w:jc w:val="both"/>
        <w:rPr>
          <w:ins w:id="78" w:author="Timothy Wright" w:date="2023-03-10T16:16:00Z"/>
        </w:rPr>
      </w:pPr>
    </w:p>
    <w:p w14:paraId="032E85DA" w14:textId="0588012C" w:rsidR="00BA3FD3" w:rsidRDefault="00000000" w:rsidP="00551782">
      <w:pPr>
        <w:spacing w:line="480" w:lineRule="auto"/>
        <w:jc w:val="both"/>
      </w:pPr>
      <w:del w:id="79" w:author="Timothy Wright" w:date="2023-03-10T16:17:00Z">
        <w:r w:rsidDel="009A252A">
          <w:delText xml:space="preserve">This </w:delText>
        </w:r>
      </w:del>
      <w:ins w:id="80" w:author="Timothy Wright" w:date="2023-03-10T16:17:00Z">
        <w:r w:rsidR="009A252A">
          <w:t>This lack of a ge</w:t>
        </w:r>
      </w:ins>
      <w:ins w:id="81" w:author="Timothy Wright" w:date="2023-03-10T16:18:00Z">
        <w:r w:rsidR="009A252A">
          <w:t>neral understanding</w:t>
        </w:r>
      </w:ins>
      <w:ins w:id="82" w:author="Timothy Wright" w:date="2023-03-10T16:17:00Z">
        <w:r w:rsidR="009A252A">
          <w:t xml:space="preserve"> </w:t>
        </w:r>
      </w:ins>
      <w:ins w:id="83" w:author="Timothy Wright" w:date="2023-03-10T16:18:00Z">
        <w:r w:rsidR="009A252A">
          <w:t>of</w:t>
        </w:r>
      </w:ins>
      <w:ins w:id="84" w:author="Timothy Wright" w:date="2023-03-10T16:17:00Z">
        <w:r w:rsidR="009A252A">
          <w:t xml:space="preserve"> the functional significance of vocal dialects</w:t>
        </w:r>
        <w:r w:rsidR="009A252A">
          <w:t xml:space="preserve"> </w:t>
        </w:r>
      </w:ins>
      <w:r>
        <w:t xml:space="preserve">has created </w:t>
      </w:r>
      <w:del w:id="85" w:author="Timothy Wright" w:date="2023-03-10T16:40:00Z">
        <w:r w:rsidDel="0086034B">
          <w:delText>a conservation blind spot</w:delText>
        </w:r>
      </w:del>
      <w:ins w:id="86" w:author="Timothy Wright" w:date="2023-03-10T16:40:00Z">
        <w:r w:rsidR="0086034B">
          <w:t>uncertainty</w:t>
        </w:r>
      </w:ins>
      <w:r>
        <w:t xml:space="preserve"> for </w:t>
      </w:r>
      <w:ins w:id="87" w:author="Timothy Wright" w:date="2023-03-10T16:39:00Z">
        <w:r w:rsidR="0086034B">
          <w:t xml:space="preserve">conservation </w:t>
        </w:r>
      </w:ins>
      <w:r>
        <w:t xml:space="preserve">organizations working with populations that demonstrate geographic variation in acoustic signaling. A species which exhibits multiple dialects could pose a problem when attempting to bolster small populations with individuals from larger ones; for example, individuals with non-matching dialects could fail to assimilate, preventing them from forming social bonds, attracting and acquiring mates, or reproducing </w:t>
      </w:r>
      <w:r>
        <w:fldChar w:fldCharType="begin"/>
      </w:r>
      <w:r w:rsidR="00551782">
        <w:instrText xml:space="preserve"> ADDIN EN.CITE &lt;EndNote&gt;&lt;Cite&gt;&lt;Author&gt;Laiolo&lt;/Author&gt;&lt;Year&gt;2010&lt;/Year&gt;&lt;RecNum&gt;0&lt;/RecNum&gt;&lt;IDText&gt;The emerging significance of bioacoustics in animal species conservation&lt;/IDText&gt;&lt;DisplayText&gt;(Laiolo, 2010; Podos &amp;amp; Warren, 2007)&lt;/DisplayText&gt;&lt;record&gt;&lt;dates&gt;&lt;pub-dates&gt;&lt;date&gt;Jul&lt;/date&gt;&lt;/pub-dates&gt;&lt;year&gt;2010&lt;/year&gt;&lt;/dates&gt;&lt;urls&gt;&lt;related-urls&gt;&lt;url&gt;&amp;lt;Go to ISI&amp;gt;://WOS:000279413800008&lt;/url&gt;&lt;/related-urls&gt;&lt;/urls&gt;&lt;isbn&gt;0006-3207&lt;/isbn&gt;&lt;titles&gt;&lt;title&gt;The emerging significance of bioacoustics in animal species conservation&lt;/title&gt;&lt;secondary-title&gt;Biological Conservation&lt;/secondary-title&gt;&lt;/titles&gt;&lt;pages&gt;1635-1645&lt;/pages&gt;&lt;number&gt;7&lt;/number&gt;&lt;contributors&gt;&lt;authors&gt;&lt;author&gt;Laiolo, P.&lt;/author&gt;&lt;/authors&gt;&lt;/contributors&gt;&lt;added-date format="utc"&gt;1598220064&lt;/added-date&gt;&lt;ref-type name="Journal Article"&gt;17&lt;/ref-type&gt;&lt;rec-number&gt;61&lt;/rec-number&gt;&lt;last-updated-date format="utc"&gt;1598220070&lt;/last-updated-date&gt;&lt;accession-num&gt;WOS:000279413800008&lt;/accession-num&gt;&lt;electronic-resource-num&gt;10.1016/j.biocon.2010.03.025&lt;/electronic-resource-num&gt;&lt;volume&gt;143&lt;/volume&gt;&lt;/record&gt;&lt;/Cite&gt;&lt;Cite&gt;&lt;Author&gt;Podos&lt;/Author&gt;&lt;Year&gt;2007&lt;/Year&gt;&lt;RecNum&gt;0&lt;/RecNum&gt;&lt;IDText&gt;The evolution of geographic variation in birdsong&lt;/IDText&gt;&lt;record&gt;&lt;urls&gt;&lt;related-urls&gt;&lt;url&gt;&amp;lt;Go to ISI&amp;gt;://WOS:000251162600009&lt;/url&gt;&lt;/related-urls&gt;&lt;/urls&gt;&lt;isbn&gt;0065-3454&lt;/isbn&gt;&lt;titles&gt;&lt;title&gt;The evolution of geographic variation in birdsong&lt;/title&gt;&lt;secondary-title&gt;Advances in the Study of Behavior, Vol 37&lt;/secondary-title&gt;&lt;/titles&gt;&lt;pages&gt;403-458&lt;/pages&gt;&lt;contributors&gt;&lt;authors&gt;&lt;author&gt;Podos, J.&lt;/author&gt;&lt;author&gt;Warren, P. S.&lt;/author&gt;&lt;/authors&gt;&lt;/contributors&gt;&lt;added-date format="utc"&gt;1598220100&lt;/added-date&gt;&lt;ref-type name="Journal Article"&gt;17&lt;/ref-type&gt;&lt;dates&gt;&lt;year&gt;2007&lt;/year&gt;&lt;/dates&gt;&lt;rec-number&gt;62&lt;/rec-number&gt;&lt;last-updated-date format="utc"&gt;1598220284&lt;/last-updated-date&gt;&lt;accession-num&gt;WOS:000251162600009&lt;/accession-num&gt;&lt;electronic-resource-num&gt;10.1016/s0065-3454(07)37009-5&lt;/electronic-resource-num&gt;&lt;volume&gt;37&lt;/volume&gt;&lt;/record&gt;&lt;/Cite&gt;&lt;/EndNote&gt;</w:instrText>
      </w:r>
      <w:r>
        <w:fldChar w:fldCharType="separate"/>
      </w:r>
      <w:r>
        <w:rPr>
          <w:noProof/>
        </w:rPr>
        <w:t>(Laiolo, 2010; Podos &amp; Warren, 2007)</w:t>
      </w:r>
      <w:r>
        <w:fldChar w:fldCharType="end"/>
      </w:r>
      <w:r>
        <w:t>. Consequently, this failure would reduce the fitness of the affected individuals and therefore the overall rate of population growth (</w:t>
      </w:r>
      <w:proofErr w:type="spellStart"/>
      <w:r>
        <w:t>Laiolo</w:t>
      </w:r>
      <w:proofErr w:type="spellEnd"/>
      <w:r>
        <w:t xml:space="preserve">, 2010). Vocal dialects could also be problematic for conservationists in the context of reintroducing captive-bred individuals, particularly if released birds exhibit a different dialect than the host population. Thus, a thorough understanding of cultural traits exhibited </w:t>
      </w:r>
      <w:r w:rsidR="00D83D48">
        <w:t xml:space="preserve">by </w:t>
      </w:r>
      <w:r>
        <w:t>a species plays an important role in conservation; this is particularly relevant for all taxa which demonstrate cultural transmission of vocal dialect</w:t>
      </w:r>
      <w:del w:id="88" w:author="Timothy Wright" w:date="2023-03-10T16:18:00Z">
        <w:r w:rsidDel="009A252A">
          <w:delText>, including cetaceans, bats, and parrot</w:delText>
        </w:r>
      </w:del>
      <w:r>
        <w:t xml:space="preserve">s. </w:t>
      </w:r>
    </w:p>
    <w:p w14:paraId="2AD1ACAD" w14:textId="77777777" w:rsidR="00BA3FD3" w:rsidRDefault="00BA3FD3">
      <w:pPr>
        <w:spacing w:line="480" w:lineRule="auto"/>
        <w:jc w:val="both"/>
      </w:pPr>
    </w:p>
    <w:p w14:paraId="48DA3055" w14:textId="0E118439" w:rsidR="00BA3FD3" w:rsidDel="009A252A" w:rsidRDefault="00000000">
      <w:pPr>
        <w:spacing w:line="480" w:lineRule="auto"/>
        <w:jc w:val="both"/>
        <w:rPr>
          <w:del w:id="89" w:author="Timothy Wright" w:date="2023-03-10T16:18:00Z"/>
        </w:rPr>
      </w:pPr>
      <w:r>
        <w:t>Yellow-</w:t>
      </w:r>
      <w:proofErr w:type="spellStart"/>
      <w:r>
        <w:t>naped</w:t>
      </w:r>
      <w:proofErr w:type="spellEnd"/>
      <w:r>
        <w:t xml:space="preserve"> amazons, </w:t>
      </w:r>
      <w:r>
        <w:rPr>
          <w:i/>
          <w:iCs/>
        </w:rPr>
        <w:t xml:space="preserve">Amazona </w:t>
      </w:r>
      <w:proofErr w:type="spellStart"/>
      <w:r>
        <w:rPr>
          <w:i/>
          <w:iCs/>
        </w:rPr>
        <w:t>auropalliata</w:t>
      </w:r>
      <w:proofErr w:type="spellEnd"/>
      <w:r>
        <w:t xml:space="preserve">, are large, Neotropical parrots that have been experiencing dramatic population decline for several decades </w:t>
      </w:r>
      <w:r>
        <w:fldChar w:fldCharType="begin"/>
      </w:r>
      <w:r w:rsidR="00551782">
        <w:instrText xml:space="preserve"> ADDIN EN.CITE &lt;EndNote&gt;&lt;Cite&gt;&lt;Author&gt;Wright&lt;/Author&gt;&lt;Year&gt;2019&lt;/Year&gt;&lt;RecNum&gt;0&lt;/RecNum&gt;&lt;IDText&gt;Yellow-naped Amazon Amazona auropalliata populations are markedly low and rapidly declining in Costa Rica and Nicaragua&lt;/IDText&gt;&lt;DisplayText&gt;(Wright, Lewis, Lezama-Lopez, Smith-Vidaurre, &amp;amp; Dahlin, 2019)&lt;/DisplayText&gt;&lt;record&gt;&lt;dates&gt;&lt;pub-dates&gt;&lt;date&gt;Jun&lt;/date&gt;&lt;/pub-dates&gt;&lt;year&gt;2019&lt;/year&gt;&lt;/dates&gt;&lt;urls&gt;&lt;related-urls&gt;&lt;url&gt;&amp;lt;Go to ISI&amp;gt;://WOS:000475686300008&lt;/url&gt;&lt;/related-urls&gt;&lt;/urls&gt;&lt;isbn&gt;0959-2709&lt;/isbn&gt;&lt;titles&gt;&lt;title&gt;Yellow-naped Amazon Amazona auropalliata populations are markedly low and rapidly declining in Costa Rica and Nicaragua&lt;/title&gt;&lt;secondary-title&gt;Bird Conservation International&lt;/secondary-title&gt;&lt;/titles&gt;&lt;pages&gt;291-307&lt;/pages&gt;&lt;number&gt;2&lt;/number&gt;&lt;contributors&gt;&lt;authors&gt;&lt;author&gt;Wright, T. F.&lt;/author&gt;&lt;author&gt;Lewis, T. C.&lt;/author&gt;&lt;author&gt;Lezama-Lopez, M.&lt;/author&gt;&lt;author&gt;Smith-Vidaurre, G.&lt;/author&gt;&lt;author&gt;Dahlin, C. R.&lt;/author&gt;&lt;/authors&gt;&lt;/contributors&gt;&lt;added-date format="utc"&gt;1593536414&lt;/added-date&gt;&lt;ref-type name="Journal Article"&gt;17&lt;/ref-type&gt;&lt;rec-number&gt;17&lt;/rec-number&gt;&lt;last-updated-date format="utc"&gt;1593543129&lt;/last-updated-date&gt;&lt;accession-num&gt;WOS:000475686300008&lt;/accession-num&gt;&lt;electronic-resource-num&gt;10.1017/s0959270918000114&lt;/electronic-resource-num&gt;&lt;volume&gt;29&lt;/volume&gt;&lt;/record&gt;&lt;/Cite&gt;&lt;/EndNote&gt;</w:instrText>
      </w:r>
      <w:r>
        <w:fldChar w:fldCharType="separate"/>
      </w:r>
      <w:r>
        <w:rPr>
          <w:noProof/>
        </w:rPr>
        <w:t>(Wright, Lewis, Lezama-Lopez, Smith-Vidaurre, &amp; Dahlin, 2019)</w:t>
      </w:r>
      <w:r>
        <w:fldChar w:fldCharType="end"/>
      </w:r>
      <w:r>
        <w:t xml:space="preserve">. Populations occur within lowland, seasonally dry tropical </w:t>
      </w:r>
      <w:r>
        <w:lastRenderedPageBreak/>
        <w:t xml:space="preserve">forests along both the Pacific and Caribbean coasts of </w:t>
      </w:r>
      <w:r w:rsidR="00D83D48">
        <w:t>Mesoamerica</w:t>
      </w:r>
      <w:r>
        <w:t xml:space="preserve">, ranging from southern Mexico to northern Costa Rica </w:t>
      </w:r>
      <w:r>
        <w:fldChar w:fldCharType="begin"/>
      </w:r>
      <w:r w:rsidR="00551782">
        <w:instrText xml:space="preserve"> ADDIN EN.CITE &lt;EndNote&gt;&lt;Cite&gt;&lt;Author&gt;Wright&lt;/Author&gt;&lt;Year&gt;2019&lt;/Year&gt;&lt;RecNum&gt;0&lt;/RecNum&gt;&lt;IDText&gt;Yellow-naped Amazon Amazona auropalliata populations are markedly low and rapidly declining in Costa Rica and Nicaragua&lt;/IDText&gt;&lt;DisplayText&gt;(Wright et al., 2019)&lt;/DisplayText&gt;&lt;record&gt;&lt;dates&gt;&lt;pub-dates&gt;&lt;date&gt;Jun&lt;/date&gt;&lt;/pub-dates&gt;&lt;year&gt;2019&lt;/year&gt;&lt;/dates&gt;&lt;urls&gt;&lt;related-urls&gt;&lt;url&gt;&amp;lt;Go to ISI&amp;gt;://WOS:000475686300008&lt;/url&gt;&lt;/related-urls&gt;&lt;/urls&gt;&lt;isbn&gt;0959-2709&lt;/isbn&gt;&lt;titles&gt;&lt;title&gt;Yellow-naped Amazon Amazona auropalliata populations are markedly low and rapidly declining in Costa Rica and Nicaragua&lt;/title&gt;&lt;secondary-title&gt;Bird Conservation International&lt;/secondary-title&gt;&lt;/titles&gt;&lt;pages&gt;291-307&lt;/pages&gt;&lt;number&gt;2&lt;/number&gt;&lt;contributors&gt;&lt;authors&gt;&lt;author&gt;Wright, T. F.&lt;/author&gt;&lt;author&gt;Lewis, T. C.&lt;/author&gt;&lt;author&gt;Lezama-Lopez, M.&lt;/author&gt;&lt;author&gt;Smith-Vidaurre, G.&lt;/author&gt;&lt;author&gt;Dahlin, C. R.&lt;/author&gt;&lt;/authors&gt;&lt;/contributors&gt;&lt;added-date format="utc"&gt;1593536414&lt;/added-date&gt;&lt;ref-type name="Journal Article"&gt;17&lt;/ref-type&gt;&lt;rec-number&gt;17&lt;/rec-number&gt;&lt;last-updated-date format="utc"&gt;1593543129&lt;/last-updated-date&gt;&lt;accession-num&gt;WOS:000475686300008&lt;/accession-num&gt;&lt;electronic-resource-num&gt;10.1017/s0959270918000114&lt;/electronic-resource-num&gt;&lt;volume&gt;29&lt;/volume&gt;&lt;/record&gt;&lt;/Cite&gt;&lt;/EndNote&gt;</w:instrText>
      </w:r>
      <w:r>
        <w:fldChar w:fldCharType="separate"/>
      </w:r>
      <w:r>
        <w:rPr>
          <w:noProof/>
        </w:rPr>
        <w:t>(Wright et al., 2019)</w:t>
      </w:r>
      <w:r>
        <w:fldChar w:fldCharType="end"/>
      </w:r>
      <w:r>
        <w:t>. In 1996, Wright documented the first known evidence of vocal dialect presence in Costa Rican populations of yellow-</w:t>
      </w:r>
      <w:proofErr w:type="spellStart"/>
      <w:r>
        <w:t>naped</w:t>
      </w:r>
      <w:proofErr w:type="spellEnd"/>
      <w:r>
        <w:t xml:space="preserve"> amazons </w:t>
      </w:r>
      <w:r>
        <w:fldChar w:fldCharType="begin"/>
      </w:r>
      <w:r w:rsidR="00551782">
        <w:instrText xml:space="preserve"> ADDIN EN.CITE &lt;EndNote&gt;&lt;Cite&gt;&lt;Author&gt;Wright&lt;/Author&gt;&lt;Year&gt;1996&lt;/Year&gt;&lt;RecNum&gt;0&lt;/RecNum&gt;&lt;IDText&gt;Regional dialects in the contact call of a parrot&lt;/IDText&gt;&lt;DisplayText&gt;(Wright, 1996)&lt;/DisplayText&gt;&lt;record&gt;&lt;dates&gt;&lt;pub-dates&gt;&lt;date&gt;Jul&lt;/date&gt;&lt;/pub-dates&gt;&lt;year&gt;1996&lt;/year&gt;&lt;/dates&gt;&lt;urls&gt;&lt;related-urls&gt;&lt;url&gt;&amp;lt;Go to ISI&amp;gt;://WOS:A1996VB67900008&lt;/url&gt;&lt;/related-urls&gt;&lt;/urls&gt;&lt;isbn&gt;0962-8452&lt;/isbn&gt;&lt;titles&gt;&lt;title&gt;Regional dialects in the contact call of a parrot&lt;/title&gt;&lt;secondary-title&gt;Proceedings of the Royal Society B-Biological Sciences&lt;/secondary-title&gt;&lt;/titles&gt;&lt;pages&gt;867-872&lt;/pages&gt;&lt;number&gt;1372&lt;/number&gt;&lt;contributors&gt;&lt;authors&gt;&lt;author&gt;Wright, T. F.&lt;/author&gt;&lt;/authors&gt;&lt;/contributors&gt;&lt;added-date format="utc"&gt;1598220009&lt;/added-date&gt;&lt;ref-type name="Journal Article"&gt;17&lt;/ref-type&gt;&lt;rec-number&gt;59&lt;/rec-number&gt;&lt;last-updated-date format="utc"&gt;1598220070&lt;/last-updated-date&gt;&lt;accession-num&gt;WOS:A1996VB67900008&lt;/accession-num&gt;&lt;electronic-resource-num&gt;10.1098/rspb.1996.0128&lt;/electronic-resource-num&gt;&lt;volume&gt;263&lt;/volume&gt;&lt;/record&gt;&lt;/Cite&gt;&lt;/EndNote&gt;</w:instrText>
      </w:r>
      <w:r>
        <w:fldChar w:fldCharType="separate"/>
      </w:r>
      <w:r>
        <w:rPr>
          <w:noProof/>
        </w:rPr>
        <w:t>(Wright, 1996)</w:t>
      </w:r>
      <w:r>
        <w:fldChar w:fldCharType="end"/>
      </w:r>
      <w:r>
        <w:t xml:space="preserve">. In 2005, Wright </w:t>
      </w:r>
      <w:r>
        <w:rPr>
          <w:i/>
          <w:iCs/>
        </w:rPr>
        <w:t xml:space="preserve">et al. </w:t>
      </w:r>
      <w:r>
        <w:t>resampled contact calls in Costa Rica and found that the acoustic variation discovered in 1996 exhibited both geographic and temporal stability.</w:t>
      </w:r>
      <w:ins w:id="90" w:author="Timothy Wright" w:date="2023-03-10T16:19:00Z">
        <w:r w:rsidR="009A252A">
          <w:t xml:space="preserve"> </w:t>
        </w:r>
      </w:ins>
    </w:p>
    <w:p w14:paraId="757D024B" w14:textId="77777777" w:rsidR="00BA3FD3" w:rsidDel="009A252A" w:rsidRDefault="00BA3FD3">
      <w:pPr>
        <w:spacing w:line="480" w:lineRule="auto"/>
        <w:jc w:val="both"/>
        <w:rPr>
          <w:del w:id="91" w:author="Timothy Wright" w:date="2023-03-10T16:18:00Z"/>
        </w:rPr>
      </w:pPr>
    </w:p>
    <w:p w14:paraId="57CDFA25" w14:textId="0105A393" w:rsidR="00BA3FD3" w:rsidRDefault="00000000" w:rsidP="009A252A">
      <w:pPr>
        <w:spacing w:line="480" w:lineRule="auto"/>
        <w:jc w:val="both"/>
      </w:pPr>
      <w:del w:id="92" w:author="Timothy Wright" w:date="2023-03-10T16:19:00Z">
        <w:r w:rsidDel="009A252A">
          <w:delText>Subsequent</w:delText>
        </w:r>
      </w:del>
      <w:ins w:id="93" w:author="Timothy Wright" w:date="2023-03-10T16:19:00Z">
        <w:r w:rsidR="009A252A">
          <w:t>Subsequent</w:t>
        </w:r>
      </w:ins>
      <w:r>
        <w:t xml:space="preserve"> studies </w:t>
      </w:r>
      <w:del w:id="94" w:author="Timothy Wright" w:date="2023-03-10T16:19:00Z">
        <w:r w:rsidDel="009A252A">
          <w:delText xml:space="preserve">conducted by Wright </w:delText>
        </w:r>
        <w:r w:rsidDel="009A252A">
          <w:rPr>
            <w:i/>
            <w:iCs/>
          </w:rPr>
          <w:delText>et al.</w:delText>
        </w:r>
      </w:del>
      <w:ins w:id="95" w:author="Timothy Wright" w:date="2023-03-10T16:19:00Z">
        <w:r w:rsidR="009A252A">
          <w:t>have</w:t>
        </w:r>
      </w:ins>
      <w:r>
        <w:rPr>
          <w:i/>
          <w:iCs/>
        </w:rPr>
        <w:t xml:space="preserve"> </w:t>
      </w:r>
      <w:r>
        <w:t>also revealed dramatic population declines for yellow-</w:t>
      </w:r>
      <w:proofErr w:type="spellStart"/>
      <w:r>
        <w:t>naped</w:t>
      </w:r>
      <w:proofErr w:type="spellEnd"/>
      <w:r>
        <w:t xml:space="preserve"> amazon populations </w:t>
      </w:r>
      <w:ins w:id="96" w:author="Timothy Wright" w:date="2023-03-10T16:19:00Z">
        <w:r w:rsidR="009A252A">
          <w:t xml:space="preserve">both </w:t>
        </w:r>
      </w:ins>
      <w:r>
        <w:t xml:space="preserve">in Costa Rica </w:t>
      </w:r>
      <w:r>
        <w:fldChar w:fldCharType="begin"/>
      </w:r>
      <w:r w:rsidR="00551782">
        <w:instrText xml:space="preserve"> ADDIN EN.CITE &lt;EndNote&gt;&lt;Cite&gt;&lt;Author&gt;Wright&lt;/Author&gt;&lt;Year&gt;2019&lt;/Year&gt;&lt;RecNum&gt;0&lt;/RecNum&gt;&lt;IDText&gt;Yellow-naped Amazon Amazona auropalliata populations are markedly low and rapidly declining in Costa Rica and Nicaragua&lt;/IDText&gt;&lt;DisplayText&gt;(Wright et al., 2019)&lt;/DisplayText&gt;&lt;record&gt;&lt;dates&gt;&lt;pub-dates&gt;&lt;date&gt;Jun&lt;/date&gt;&lt;/pub-dates&gt;&lt;year&gt;2019&lt;/year&gt;&lt;/dates&gt;&lt;urls&gt;&lt;related-urls&gt;&lt;url&gt;&amp;lt;Go to ISI&amp;gt;://WOS:000475686300008&lt;/url&gt;&lt;/related-urls&gt;&lt;/urls&gt;&lt;isbn&gt;0959-2709&lt;/isbn&gt;&lt;titles&gt;&lt;title&gt;Yellow-naped Amazon Amazona auropalliata populations are markedly low and rapidly declining in Costa Rica and Nicaragua&lt;/title&gt;&lt;secondary-title&gt;Bird Conservation International&lt;/secondary-title&gt;&lt;/titles&gt;&lt;pages&gt;291-307&lt;/pages&gt;&lt;number&gt;2&lt;/number&gt;&lt;contributors&gt;&lt;authors&gt;&lt;author&gt;Wright, T. F.&lt;/author&gt;&lt;author&gt;Lewis, T. C.&lt;/author&gt;&lt;author&gt;Lezama-Lopez, M.&lt;/author&gt;&lt;author&gt;Smith-Vidaurre, G.&lt;/author&gt;&lt;author&gt;Dahlin, C. R.&lt;/author&gt;&lt;/authors&gt;&lt;/contributors&gt;&lt;added-date format="utc"&gt;1593536414&lt;/added-date&gt;&lt;ref-type name="Journal Article"&gt;17&lt;/ref-type&gt;&lt;rec-number&gt;17&lt;/rec-number&gt;&lt;last-updated-date format="utc"&gt;1593543129&lt;/last-updated-date&gt;&lt;accession-num&gt;WOS:000475686300008&lt;/accession-num&gt;&lt;electronic-resource-num&gt;10.1017/s0959270918000114&lt;/electronic-resource-num&gt;&lt;volume&gt;29&lt;/volume&gt;&lt;/record&gt;&lt;/Cite&gt;&lt;/EndNote&gt;</w:instrText>
      </w:r>
      <w:r>
        <w:fldChar w:fldCharType="separate"/>
      </w:r>
      <w:r>
        <w:rPr>
          <w:noProof/>
        </w:rPr>
        <w:t>(Wright et al., 2019)</w:t>
      </w:r>
      <w:r>
        <w:fldChar w:fldCharType="end"/>
      </w:r>
      <w:ins w:id="97" w:author="Timothy Wright" w:date="2023-03-10T16:20:00Z">
        <w:r w:rsidR="009A252A">
          <w:t xml:space="preserve">, and in more northern parts of their </w:t>
        </w:r>
        <w:proofErr w:type="spellStart"/>
        <w:r w:rsidR="009A252A">
          <w:t>MesoAmerican</w:t>
        </w:r>
        <w:proofErr w:type="spellEnd"/>
        <w:r w:rsidR="009A252A">
          <w:t xml:space="preserve"> range including </w:t>
        </w:r>
        <w:r w:rsidR="009A252A">
          <w:t>Nicaragua, Honduras, Guatemala, and Mexico</w:t>
        </w:r>
        <w:r w:rsidR="009A252A">
          <w:t xml:space="preserve"> (</w:t>
        </w:r>
      </w:ins>
      <w:proofErr w:type="spellStart"/>
      <w:del w:id="98" w:author="Timothy Wright" w:date="2023-03-10T16:20:00Z">
        <w:r w:rsidDel="009A252A">
          <w:delText xml:space="preserve">. Their data, collected in 2016, contributed to a 2017 change in status for yellow-naped amazons from threatened to endangered by BirdLife International </w:delText>
        </w:r>
        <w:r w:rsidDel="009A252A">
          <w:fldChar w:fldCharType="begin"/>
        </w:r>
        <w:r w:rsidR="00551782" w:rsidDel="009A252A">
          <w:delInstrText xml:space="preserve"> ADDIN EN.CITE &lt;EndNote&gt;&lt;Cite ExcludeAuth="1"&gt;&lt;Author&gt;BirdLife&lt;/Author&gt;&lt;Year&gt;2017&lt;/Year&gt;&lt;RecNum&gt;0&lt;/RecNum&gt;&lt;IDText&gt;Amazona auropalliata&lt;/IDText&gt;&lt;DisplayText&gt;(2017)&lt;/DisplayText&gt;&lt;record&gt;&lt;titles&gt;&lt;title&gt;&lt;style face="italic" font="default" size="100%"&gt;Amazona auropalliata&lt;/style&gt;&lt;/title&gt;&lt;secondary-title&gt;The IUCN Red List of Threatened Species 2017: e.T22686342A118961453&lt;/secondary-title&gt;&lt;/titles&gt;&lt;contributors&gt;&lt;authors&gt;&lt;author&gt;BirdLife International&lt;/author&gt;&lt;/authors&gt;&lt;/contributors&gt;&lt;added-date format="utc"&gt;1593551844&lt;/added-date&gt;&lt;ref-type name="Journal Article"&gt;17&lt;/ref-type&gt;&lt;dates&gt;&lt;year&gt;2017&lt;/year&gt;&lt;/dates&gt;&lt;rec-number&gt;32&lt;/rec-number&gt;&lt;last-updated-date format="utc"&gt;1593552131&lt;/last-updated-date&gt;&lt;/record&gt;&lt;/Cite&gt;&lt;/EndNote&gt;</w:delInstrText>
        </w:r>
        <w:r w:rsidDel="009A252A">
          <w:fldChar w:fldCharType="separate"/>
        </w:r>
        <w:r w:rsidDel="009A252A">
          <w:rPr>
            <w:noProof/>
          </w:rPr>
          <w:delText>(2017)</w:delText>
        </w:r>
        <w:r w:rsidDel="009A252A">
          <w:fldChar w:fldCharType="end"/>
        </w:r>
        <w:r w:rsidDel="009A252A">
          <w:delText>. The main causes of decline in this species are habitat destruction and poaching for the pet trade</w:delText>
        </w:r>
        <w:r w:rsidDel="009A252A">
          <w:rPr>
            <w:b/>
            <w:bCs/>
          </w:rPr>
          <w:delText xml:space="preserve"> </w:delText>
        </w:r>
        <w:r w:rsidDel="009A252A">
          <w:fldChar w:fldCharType="begin"/>
        </w:r>
        <w:r w:rsidR="00551782" w:rsidDel="009A252A">
          <w:delInstrText xml:space="preserve"> ADDIN EN.CITE &lt;EndNote&gt;&lt;Cite&gt;&lt;Author&gt;Wright&lt;/Author&gt;&lt;Year&gt;2019&lt;/Year&gt;&lt;RecNum&gt;0&lt;/RecNum&gt;&lt;IDText&gt;Yellow-naped Amazon Amazona auropalliata populations are markedly low and rapidly declining in Costa Rica and Nicaragua&lt;/IDText&gt;&lt;DisplayText&gt;(Wright et al., 2019)&lt;/DisplayText&gt;&lt;record&gt;&lt;dates&gt;&lt;pub-dates&gt;&lt;date&gt;Jun&lt;/date&gt;&lt;/pub-dates&gt;&lt;year&gt;2019&lt;/year&gt;&lt;/dates&gt;&lt;urls&gt;&lt;related-urls&gt;&lt;url&gt;&amp;lt;Go to ISI&amp;gt;://WOS:000475686300008&lt;/url&gt;&lt;/related-urls&gt;&lt;/urls&gt;&lt;isbn&gt;0959-2709&lt;/isbn&gt;&lt;titles&gt;&lt;title&gt;Yellow-naped Amazon Amazona auropalliata populations are markedly low and rapidly declining in Costa Rica and Nicaragua&lt;/title&gt;&lt;secondary-title&gt;Bird Conservation International&lt;/secondary-title&gt;&lt;/titles&gt;&lt;pages&gt;291-307&lt;/pages&gt;&lt;number&gt;2&lt;/number&gt;&lt;contributors&gt;&lt;authors&gt;&lt;author&gt;Wright, T. F.&lt;/author&gt;&lt;author&gt;Lewis, T. C.&lt;/author&gt;&lt;author&gt;Lezama-Lopez, M.&lt;/author&gt;&lt;author&gt;Smith-Vidaurre, G.&lt;/author&gt;&lt;author&gt;Dahlin, C. R.&lt;/author&gt;&lt;/authors&gt;&lt;/contributors&gt;&lt;added-date format="utc"&gt;1593536414&lt;/added-date&gt;&lt;ref-type name="Journal Article"&gt;17&lt;/ref-type&gt;&lt;rec-number&gt;17&lt;/rec-number&gt;&lt;last-updated-date format="utc"&gt;1593543129&lt;/last-updated-date&gt;&lt;accession-num&gt;WOS:000475686300008&lt;/accession-num&gt;&lt;electronic-resource-num&gt;10.1017/s0959270918000114&lt;/electronic-resource-num&gt;&lt;volume&gt;29&lt;/volume&gt;&lt;/record&gt;&lt;/Cite&gt;&lt;/EndNote&gt;</w:delInstrText>
        </w:r>
        <w:r w:rsidDel="009A252A">
          <w:fldChar w:fldCharType="separate"/>
        </w:r>
        <w:r w:rsidDel="009A252A">
          <w:rPr>
            <w:noProof/>
          </w:rPr>
          <w:delText>(Wright et al., 2019)</w:delText>
        </w:r>
        <w:r w:rsidDel="009A252A">
          <w:fldChar w:fldCharType="end"/>
        </w:r>
        <w:r w:rsidDel="009A252A">
          <w:delText xml:space="preserve">. A recent paper by </w:delText>
        </w:r>
      </w:del>
      <w:r>
        <w:t>Dupin</w:t>
      </w:r>
      <w:proofErr w:type="spellEnd"/>
      <w:r>
        <w:t xml:space="preserve"> </w:t>
      </w:r>
      <w:r>
        <w:rPr>
          <w:i/>
          <w:iCs/>
        </w:rPr>
        <w:t>et al</w:t>
      </w:r>
      <w:r>
        <w:t xml:space="preserve">. </w:t>
      </w:r>
      <w:r>
        <w:fldChar w:fldCharType="begin"/>
      </w:r>
      <w:r w:rsidR="009A252A">
        <w:instrText xml:space="preserve"> ADDIN EN.CITE &lt;EndNote&gt;&lt;Cite ExcludeAuth="1"&gt;&lt;Author&gt;Dupin&lt;/Author&gt;&lt;Year&gt;2020&lt;/Year&gt;&lt;RecNum&gt;0&lt;/RecNum&gt;&lt;IDText&gt;Range-wide population census of the endangered yellow-naped amazon (Amazona auropalliata)&lt;/IDText&gt;&lt;DisplayText&gt;(2020)&lt;/DisplayText&gt;&lt;record&gt;&lt;titles&gt;&lt;title&gt;&lt;style font="default" size="100%"&gt;Range-wide population census of the endangered yellow-naped amazon (&lt;/style&gt;&lt;style face="italic" font="default" size="100%"&gt;Amazona auropalliata)&lt;/style&gt;&lt;/title&gt;&lt;secondary-title&gt;Diversity&lt;/secondary-title&gt;&lt;/titles&gt;&lt;number&gt;10&lt;/number&gt;&lt;contributors&gt;&lt;authors&gt;&lt;author&gt;Dupin, Molly K.&lt;/author&gt;&lt;author&gt;Dahlin, Christine R.&lt;/author&gt;&lt;author&gt;Wright, Timothy F.&lt;/author&gt;&lt;/authors&gt;&lt;/contributors&gt;&lt;section&gt;377&lt;/section&gt;&lt;added-date format="utc"&gt;1601775773&lt;/added-date&gt;&lt;ref-type name="Journal Article"&gt;17&lt;/ref-type&gt;&lt;dates&gt;&lt;year&gt;2020&lt;/year&gt;&lt;/dates&gt;&lt;rec-number&gt;131&lt;/rec-number&gt;&lt;last-updated-date format="utc"&gt;1601775891&lt;/last-updated-date&gt;&lt;electronic-resource-num&gt;https://doi.org/10.3390/d12100377&lt;/electronic-resource-num&gt;&lt;volume&gt;12&lt;/volume&gt;&lt;/record&gt;&lt;/Cite&gt;&lt;/EndNote&gt;</w:instrText>
      </w:r>
      <w:r>
        <w:fldChar w:fldCharType="separate"/>
      </w:r>
      <w:r w:rsidR="009A252A">
        <w:rPr>
          <w:noProof/>
        </w:rPr>
        <w:t>(2020)</w:t>
      </w:r>
      <w:r>
        <w:fldChar w:fldCharType="end"/>
      </w:r>
      <w:r>
        <w:t xml:space="preserve"> </w:t>
      </w:r>
      <w:del w:id="99" w:author="Timothy Wright" w:date="2023-03-10T16:21:00Z">
        <w:r w:rsidDel="009A252A">
          <w:delText xml:space="preserve">expanded on previously published population data by Wright </w:delText>
        </w:r>
        <w:r w:rsidDel="009A252A">
          <w:rPr>
            <w:i/>
            <w:iCs/>
          </w:rPr>
          <w:delText>et al.</w:delText>
        </w:r>
        <w:r w:rsidDel="009A252A">
          <w:delText xml:space="preserve"> </w:delText>
        </w:r>
        <w:r w:rsidDel="009A252A">
          <w:fldChar w:fldCharType="begin"/>
        </w:r>
        <w:r w:rsidR="00551782" w:rsidDel="009A252A">
          <w:delInstrText xml:space="preserve"> ADDIN EN.CITE &lt;EndNote&gt;&lt;Cite ExcludeAuth="1"&gt;&lt;Author&gt;Wright&lt;/Author&gt;&lt;Year&gt;2019&lt;/Year&gt;&lt;RecNum&gt;0&lt;/RecNum&gt;&lt;IDText&gt;Yellow-naped Amazon Amazona auropalliata populations are markedly low and rapidly declining in Costa Rica and Nicaragua&lt;/IDText&gt;&lt;DisplayText&gt;(2019)&lt;/DisplayText&gt;&lt;record&gt;&lt;dates&gt;&lt;pub-dates&gt;&lt;date&gt;Jun&lt;/date&gt;&lt;/pub-dates&gt;&lt;year&gt;2019&lt;/year&gt;&lt;/dates&gt;&lt;urls&gt;&lt;related-urls&gt;&lt;url&gt;&amp;lt;Go to ISI&amp;gt;://WOS:000475686300008&lt;/url&gt;&lt;/related-urls&gt;&lt;/urls&gt;&lt;isbn&gt;0959-2709&lt;/isbn&gt;&lt;titles&gt;&lt;title&gt;Yellow-naped Amazon Amazona auropalliata populations are markedly low and rapidly declining in Costa Rica and Nicaragua&lt;/title&gt;&lt;secondary-title&gt;Bird Conservation International&lt;/secondary-title&gt;&lt;/titles&gt;&lt;pages&gt;291-307&lt;/pages&gt;&lt;number&gt;2&lt;/number&gt;&lt;contributors&gt;&lt;authors&gt;&lt;author&gt;Wright, T. F.&lt;/author&gt;&lt;author&gt;Lewis, T. C.&lt;/author&gt;&lt;author&gt;Lezama-Lopez, M.&lt;/author&gt;&lt;author&gt;Smith-Vidaurre, G.&lt;/author&gt;&lt;author&gt;Dahlin, C. R.&lt;/author&gt;&lt;/authors&gt;&lt;/contributors&gt;&lt;added-date format="utc"&gt;1593536414&lt;/added-date&gt;&lt;ref-type name="Journal Article"&gt;17&lt;/ref-type&gt;&lt;rec-number&gt;17&lt;/rec-number&gt;&lt;last-updated-date format="utc"&gt;1593543129&lt;/last-updated-date&gt;&lt;accession-num&gt;WOS:000475686300008&lt;/accession-num&gt;&lt;electronic-resource-num&gt;10.1017/s0959270918000114&lt;/electronic-resource-num&gt;&lt;volume&gt;29&lt;/volume&gt;&lt;/record&gt;&lt;/Cite&gt;&lt;/EndNote&gt;</w:delInstrText>
        </w:r>
        <w:r w:rsidDel="009A252A">
          <w:fldChar w:fldCharType="separate"/>
        </w:r>
        <w:r w:rsidDel="009A252A">
          <w:rPr>
            <w:noProof/>
          </w:rPr>
          <w:delText>(2019)</w:delText>
        </w:r>
        <w:r w:rsidDel="009A252A">
          <w:fldChar w:fldCharType="end"/>
        </w:r>
        <w:r w:rsidDel="009A252A">
          <w:delText xml:space="preserve"> to incorporate population</w:delText>
        </w:r>
        <w:r w:rsidR="00277BDB" w:rsidDel="009A252A">
          <w:delText xml:space="preserve"> counts of the species</w:delText>
        </w:r>
        <w:r w:rsidDel="009A252A">
          <w:delText xml:space="preserve"> in</w:delText>
        </w:r>
      </w:del>
      <w:del w:id="100" w:author="Timothy Wright" w:date="2023-03-10T16:20:00Z">
        <w:r w:rsidDel="009A252A">
          <w:delText xml:space="preserve"> Nicaragua, Honduras, Guatemala, and Mexico</w:delText>
        </w:r>
      </w:del>
      <w:del w:id="101" w:author="Timothy Wright" w:date="2023-03-10T16:21:00Z">
        <w:r w:rsidDel="009A252A">
          <w:delText>. Their</w:delText>
        </w:r>
      </w:del>
      <w:ins w:id="102" w:author="Timothy Wright" w:date="2023-03-10T16:21:00Z">
        <w:r w:rsidR="009A252A">
          <w:t>Both papers</w:t>
        </w:r>
      </w:ins>
      <w:r>
        <w:t xml:space="preserve"> </w:t>
      </w:r>
      <w:del w:id="103" w:author="Timothy Wright" w:date="2023-03-10T16:21:00Z">
        <w:r w:rsidDel="009A252A">
          <w:delText xml:space="preserve">report </w:delText>
        </w:r>
      </w:del>
      <w:r>
        <w:t>recommend</w:t>
      </w:r>
      <w:del w:id="104" w:author="Timothy Wright" w:date="2023-03-10T16:21:00Z">
        <w:r w:rsidDel="009A252A">
          <w:delText>s</w:delText>
        </w:r>
      </w:del>
      <w:r>
        <w:t xml:space="preserve"> </w:t>
      </w:r>
      <w:r>
        <w:rPr>
          <w:i/>
          <w:iCs/>
        </w:rPr>
        <w:t>in situ</w:t>
      </w:r>
      <w:r>
        <w:t xml:space="preserve"> conservation methods for this species, such as nest protection and enforcement of poaching repercussions; however, it is possible that with persistent declines, </w:t>
      </w:r>
      <w:r>
        <w:rPr>
          <w:i/>
          <w:iCs/>
        </w:rPr>
        <w:t>ex situ</w:t>
      </w:r>
      <w:r>
        <w:t xml:space="preserve"> methods would need to be implemented, such as captive breeding and reintroduction.</w:t>
      </w:r>
    </w:p>
    <w:p w14:paraId="140243DF" w14:textId="77777777" w:rsidR="00BA3FD3" w:rsidRDefault="00BA3FD3">
      <w:pPr>
        <w:spacing w:line="480" w:lineRule="auto"/>
        <w:jc w:val="both"/>
      </w:pPr>
    </w:p>
    <w:p w14:paraId="35F2811A" w14:textId="7C640704" w:rsidR="00BA3FD3" w:rsidRDefault="00000000">
      <w:pPr>
        <w:spacing w:line="480" w:lineRule="auto"/>
        <w:jc w:val="both"/>
      </w:pPr>
      <w:r>
        <w:t xml:space="preserve">Seasonally dry tropical forests of </w:t>
      </w:r>
      <w:r w:rsidR="00277BDB">
        <w:t>Mesoamerica</w:t>
      </w:r>
      <w:r>
        <w:t xml:space="preserve"> have undergone extreme denudation as a result of agricultural expansion over the last several decades</w:t>
      </w:r>
      <w:r>
        <w:rPr>
          <w:b/>
          <w:bCs/>
        </w:rPr>
        <w:t xml:space="preserve"> </w:t>
      </w:r>
      <w:r>
        <w:fldChar w:fldCharType="begin"/>
      </w:r>
      <w:r w:rsidR="00551782">
        <w:instrText xml:space="preserve"> ADDIN EN.CITE &lt;EndNote&gt;&lt;Cite&gt;&lt;Author&gt;Chazdon&lt;/Author&gt;&lt;Year&gt;2011&lt;/Year&gt;&lt;RecNum&gt;0&lt;/RecNum&gt;&lt;IDText&gt;Seasonally dry tropical forest biodiversity and conservation value in agricultural landscapes of Mesoamerica&lt;/IDText&gt;&lt;DisplayText&gt;(Chazdon et al., 2011)&lt;/DisplayText&gt;&lt;record&gt;&lt;titles&gt;&lt;title&gt;Seasonally dry tropical forest biodiversity and conservation value in agricultural landscapes of Mesoamerica&lt;/title&gt;&lt;secondary-title&gt;Seasonally Dry Tropical Forests&lt;/secondary-title&gt;&lt;/titles&gt;&lt;pages&gt;195-219&lt;/pages&gt;&lt;contributors&gt;&lt;authors&gt;&lt;author&gt;Chazdon, Robin L.&lt;/author&gt;&lt;author&gt;Harvey, Celia A.&lt;/author&gt;&lt;author&gt;Martínez-Ramos, Miguel&lt;/author&gt;&lt;author&gt;Balvanera, Patricia&lt;/author&gt;&lt;author&gt;Stoner, Kathryn E.&lt;/author&gt;&lt;author&gt;Schondube, Jorge E.&lt;/author&gt;&lt;author&gt;Avila Cabadilla, Luis Daniel&lt;/author&gt;&lt;author&gt;Flores-Hidalgo, Mónica&lt;/author&gt;&lt;/authors&gt;&lt;/contributors&gt;&lt;section&gt;12&lt;/section&gt;&lt;added-date format="utc"&gt;1593536939&lt;/added-date&gt;&lt;pub-location&gt;Washington, D.C.&lt;/pub-location&gt;&lt;ref-type name="Book Section"&gt;5&lt;/ref-type&gt;&lt;dates&gt;&lt;year&gt;2011&lt;/year&gt;&lt;/dates&gt;&lt;rec-number&gt;18&lt;/rec-number&gt;&lt;publisher&gt;Island Press&lt;/publisher&gt;&lt;last-updated-date format="utc"&gt;1593543129&lt;/last-updated-date&gt;&lt;contributors&gt;&lt;secondary-authors&gt;&lt;author&gt;Rodolpho Dirzo&lt;/author&gt;&lt;author&gt;Hillary S. Young&lt;/author&gt;&lt;author&gt;Harold A. Mooney&lt;/author&gt;&lt;author&gt;Gerardo Ceballos&lt;/author&gt;&lt;/secondary-authors&gt;&lt;/contributors&gt;&lt;/record&gt;&lt;/Cite&gt;&lt;/EndNote&gt;</w:instrText>
      </w:r>
      <w:r>
        <w:fldChar w:fldCharType="separate"/>
      </w:r>
      <w:r>
        <w:rPr>
          <w:noProof/>
        </w:rPr>
        <w:t>(Chazdon et al., 2011)</w:t>
      </w:r>
      <w:r>
        <w:fldChar w:fldCharType="end"/>
      </w:r>
      <w:r>
        <w:t>. Consequently, yellow-</w:t>
      </w:r>
      <w:proofErr w:type="spellStart"/>
      <w:r>
        <w:t>naped</w:t>
      </w:r>
      <w:proofErr w:type="spellEnd"/>
      <w:r>
        <w:t xml:space="preserve"> amazon habitat has become progressively more fragmented, a pattern which could have detrimental genetic and cultural effects. As geographic distance between populations grows, gene flow and social interaction can become non-existent, resulting in reproductive or social isolation </w:t>
      </w:r>
      <w:r>
        <w:fldChar w:fldCharType="begin"/>
      </w:r>
      <w:r w:rsidR="00551782">
        <w:instrText xml:space="preserve"> ADDIN EN.CITE &lt;EndNote&gt;&lt;Cite&gt;&lt;Author&gt;Simberloff&lt;/Author&gt;&lt;Year&gt;1995&lt;/Year&gt;&lt;RecNum&gt;0&lt;/RecNum&gt;&lt;IDText&gt;Habitat fragmentation and population extinction of birds&lt;/IDText&gt;&lt;DisplayText&gt;(Laiolo &amp;amp; Tella, 2007; Simberloff, 1995)&lt;/DisplayText&gt;&lt;record&gt;&lt;dates&gt;&lt;pub-dates&gt;&lt;date&gt;Jan&lt;/date&gt;&lt;/pub-dates&gt;&lt;year&gt;1995&lt;/year&gt;&lt;/dates&gt;&lt;urls&gt;&lt;related-urls&gt;&lt;url&gt;&amp;lt;Go to ISI&amp;gt;://WOS:A1995QG44600014&lt;/url&gt;&lt;/related-urls&gt;&lt;/urls&gt;&lt;isbn&gt;0019-1019&lt;/isbn&gt;&lt;titles&gt;&lt;title&gt;Habitat fragmentation and population extinction of birds&lt;/title&gt;&lt;secondary-title&gt;Ibis&lt;/secondary-title&gt;&lt;/titles&gt;&lt;pages&gt;S105-S111&lt;/pages&gt;&lt;contributors&gt;&lt;authors&gt;&lt;author&gt;Simberloff, D.&lt;/author&gt;&lt;/authors&gt;&lt;/contributors&gt;&lt;added-date format="utc"&gt;1600694005&lt;/added-date&gt;&lt;ref-type name="Journal Article"&gt;17&lt;/ref-type&gt;&lt;rec-number&gt;88&lt;/rec-number&gt;&lt;last-updated-date format="utc"&gt;1600694064&lt;/last-updated-date&gt;&lt;accession-num&gt;WOS:A1995QG44600014&lt;/accession-num&gt;&lt;electronic-resource-num&gt;10.1111/j.1474-919X.1995.tb08430.x&lt;/electronic-resource-num&gt;&lt;volume&gt;137&lt;/volume&gt;&lt;/record&gt;&lt;/Cite&gt;&lt;Cite&gt;&lt;Author&gt;Laiolo&lt;/Author&gt;&lt;Year&gt;2007&lt;/Year&gt;&lt;RecNum&gt;0&lt;/RecNum&gt;&lt;IDText&gt;Erosion of animal cultures in fragmented landscapes&lt;/IDText&gt;&lt;record&gt;&lt;dates&gt;&lt;pub-dates&gt;&lt;date&gt;Mar&lt;/date&gt;&lt;/pub-dates&gt;&lt;year&gt;2007&lt;/year&gt;&lt;/dates&gt;&lt;urls&gt;&lt;related-urls&gt;&lt;url&gt;&amp;lt;Go to ISI&amp;gt;://WOS:000244651300018&lt;/url&gt;&lt;/related-urls&gt;&lt;/urls&gt;&lt;isbn&gt;1540-9295&lt;/isbn&gt;&lt;titles&gt;&lt;title&gt;Erosion of animal cultures in fragmented landscapes&lt;/title&gt;&lt;secondary-title&gt;Frontiers in Ecology and the Environment&lt;/secondary-title&gt;&lt;/titles&gt;&lt;pages&gt;68-72&lt;/pages&gt;&lt;number&gt;2&lt;/number&gt;&lt;contributors&gt;&lt;authors&gt;&lt;author&gt;Laiolo, P.&lt;/author&gt;&lt;author&gt;Tella, J. L.&lt;/author&gt;&lt;/authors&gt;&lt;/contributors&gt;&lt;added-date format="utc"&gt;1599785624&lt;/added-date&gt;&lt;ref-type name="Journal Article"&gt;17&lt;/ref-type&gt;&lt;rec-number&gt;84&lt;/rec-number&gt;&lt;last-updated-date format="utc"&gt;1600694046&lt;/last-updated-date&gt;&lt;accession-num&gt;WOS:000244651300018&lt;/accession-num&gt;&lt;electronic-resource-num&gt;10.1890/1540-9295(2007)5[68:eoacif]2.0.co;2&lt;/electronic-resource-num&gt;&lt;volume&gt;5&lt;/volume&gt;&lt;/record&gt;&lt;/Cite&gt;&lt;/EndNote&gt;</w:instrText>
      </w:r>
      <w:r>
        <w:fldChar w:fldCharType="separate"/>
      </w:r>
      <w:r>
        <w:rPr>
          <w:noProof/>
        </w:rPr>
        <w:t>(Laiolo &amp; Tella, 2007; Simberloff, 1995)</w:t>
      </w:r>
      <w:r>
        <w:fldChar w:fldCharType="end"/>
      </w:r>
      <w:r>
        <w:t>. While extensive dialect and population studies have been performed in the southern portion of the yellow-</w:t>
      </w:r>
      <w:proofErr w:type="spellStart"/>
      <w:r>
        <w:t>naped</w:t>
      </w:r>
      <w:proofErr w:type="spellEnd"/>
      <w:r>
        <w:t xml:space="preserve"> amazon range, no data exists regarding the vocal patterns of this species in its northern range. </w:t>
      </w:r>
    </w:p>
    <w:p w14:paraId="334F9A0A" w14:textId="77777777" w:rsidR="00BA3FD3" w:rsidRDefault="00BA3FD3">
      <w:pPr>
        <w:spacing w:line="480" w:lineRule="auto"/>
        <w:jc w:val="both"/>
      </w:pPr>
    </w:p>
    <w:p w14:paraId="0FD53213" w14:textId="1486A3EA" w:rsidR="00BA3FD3" w:rsidRDefault="00000000">
      <w:pPr>
        <w:spacing w:line="480" w:lineRule="auto"/>
        <w:jc w:val="both"/>
      </w:pPr>
      <w:r>
        <w:t xml:space="preserve">We hypothesized that </w:t>
      </w:r>
      <w:ins w:id="105" w:author="Timothy Wright" w:date="2023-03-10T16:22:00Z">
        <w:r w:rsidR="009A252A">
          <w:t>the dialect patterns seen in the southern portion of the yellow-</w:t>
        </w:r>
        <w:proofErr w:type="spellStart"/>
        <w:r w:rsidR="009A252A">
          <w:t>naped</w:t>
        </w:r>
        <w:proofErr w:type="spellEnd"/>
        <w:r w:rsidR="009A252A">
          <w:t xml:space="preserve"> amazon would also be seen in the norther portion</w:t>
        </w:r>
      </w:ins>
      <w:del w:id="106" w:author="Timothy Wright" w:date="2023-03-10T16:23:00Z">
        <w:r w:rsidR="000C1723" w:rsidDel="009A252A">
          <w:delText xml:space="preserve">there would be a relationship between </w:delText>
        </w:r>
        <w:r w:rsidDel="009A252A">
          <w:delText xml:space="preserve">vocal </w:delText>
        </w:r>
        <w:r w:rsidR="000C1723" w:rsidDel="009A252A">
          <w:delText>variation</w:delText>
        </w:r>
        <w:r w:rsidDel="009A252A">
          <w:delText xml:space="preserve"> </w:delText>
        </w:r>
        <w:r w:rsidR="00277BDB" w:rsidDel="009A252A">
          <w:delText xml:space="preserve">in yellow-naped amazon contact calls </w:delText>
        </w:r>
        <w:r w:rsidR="000C1723" w:rsidDel="009A252A">
          <w:delText>and geographic distance</w:delText>
        </w:r>
      </w:del>
      <w:r>
        <w:t xml:space="preserve">. To answer this question, we recorded contact calls from </w:t>
      </w:r>
      <w:r>
        <w:lastRenderedPageBreak/>
        <w:t>yellow-</w:t>
      </w:r>
      <w:proofErr w:type="spellStart"/>
      <w:r>
        <w:t>naped</w:t>
      </w:r>
      <w:proofErr w:type="spellEnd"/>
      <w:r>
        <w:t xml:space="preserve"> amazon </w:t>
      </w:r>
      <w:r w:rsidR="00277BDB">
        <w:t xml:space="preserve">populations </w:t>
      </w:r>
      <w:r>
        <w:t xml:space="preserve">in Costa Rica, Nicaragua, Honduras, Guatemala, and Mexico from 2016-2019. We expected to see a mosaic pattern of geographic variation in the contact calls, where calls within populations are more similar in their acoustic structure than between populations </w:t>
      </w:r>
      <w:r>
        <w:fldChar w:fldCharType="begin"/>
      </w:r>
      <w:r w:rsidR="00551782">
        <w:instrText xml:space="preserve"> ADDIN EN.CITE &lt;EndNote&gt;&lt;Cite&gt;&lt;Author&gt;Wright&lt;/Author&gt;&lt;Year&gt;2018&lt;/Year&gt;&lt;RecNum&gt;0&lt;/RecNum&gt;&lt;IDText&gt;Vocal dialects in parrots: patterns and processes of cultural evolution&lt;/IDText&gt;&lt;DisplayText&gt;(Wright &amp;amp; Dahlin, 2018)&lt;/DisplayText&gt;&lt;record&gt;&lt;urls&gt;&lt;related-urls&gt;&lt;url&gt;&amp;lt;Go to ISI&amp;gt;://WOS:000432034200006&lt;/url&gt;&lt;/related-urls&gt;&lt;/urls&gt;&lt;isbn&gt;0158-4197&lt;/isbn&gt;&lt;titles&gt;&lt;title&gt;Vocal dialects in parrots: patterns and processes of cultural evolution&lt;/title&gt;&lt;secondary-title&gt;Emu&lt;/secondary-title&gt;&lt;/titles&gt;&lt;pages&gt;50-66&lt;/pages&gt;&lt;number&gt;1&lt;/number&gt;&lt;contributors&gt;&lt;authors&gt;&lt;author&gt;Wright, T. F.&lt;/author&gt;&lt;author&gt;Dahlin, C. R.&lt;/author&gt;&lt;/authors&gt;&lt;/contributors&gt;&lt;added-date format="utc"&gt;1593536364&lt;/added-date&gt;&lt;ref-type name="Journal Article"&gt;17&lt;/ref-type&gt;&lt;dates&gt;&lt;year&gt;2018&lt;/year&gt;&lt;/dates&gt;&lt;rec-number&gt;15&lt;/rec-number&gt;&lt;last-updated-date format="utc"&gt;1593543129&lt;/last-updated-date&gt;&lt;accession-num&gt;WOS:000432034200006&lt;/accession-num&gt;&lt;electronic-resource-num&gt;10.1080/01584197.2017.1379356&lt;/electronic-resource-num&gt;&lt;volume&gt;118&lt;/volume&gt;&lt;/record&gt;&lt;/Cite&gt;&lt;/EndNote&gt;</w:instrText>
      </w:r>
      <w:r>
        <w:fldChar w:fldCharType="separate"/>
      </w:r>
      <w:r>
        <w:rPr>
          <w:noProof/>
        </w:rPr>
        <w:t>(Wright &amp; Dahlin, 2018)</w:t>
      </w:r>
      <w:r>
        <w:fldChar w:fldCharType="end"/>
      </w:r>
      <w:r>
        <w:t xml:space="preserve">. </w:t>
      </w:r>
      <w:commentRangeStart w:id="107"/>
      <w:r>
        <w:t xml:space="preserve">Spectrographic cross-correlation (SPCC) plots, which illustrate the distribution of calls in two-dimensional acoustic space, were used as a means of assessing the similarity of variants. If contact calls were geographically distributed in a mosaic pattern, then the SPCC analyses would indicate dissimilarity between sites. </w:t>
      </w:r>
      <w:commentRangeStart w:id="108"/>
      <w:commentRangeStart w:id="109"/>
      <w:r>
        <w:t>Our principal component analysis should mirror these results</w:t>
      </w:r>
      <w:r w:rsidR="00D91DCF">
        <w:t xml:space="preserve"> through identification of variation trends within call components</w:t>
      </w:r>
      <w:r>
        <w:t xml:space="preserve">. </w:t>
      </w:r>
      <w:commentRangeEnd w:id="108"/>
      <w:r>
        <w:commentReference w:id="108"/>
      </w:r>
      <w:commentRangeEnd w:id="109"/>
      <w:r w:rsidR="00D91DCF">
        <w:rPr>
          <w:rStyle w:val="CommentReference"/>
        </w:rPr>
        <w:commentReference w:id="109"/>
      </w:r>
      <w:r>
        <w:t>We also used a mantel-based spectrographic autocorrelation to evaluate the relationship between geographic location and similarity of contact call acoustic structure. We predicted variants would show dissimilarity between neighboring sites.</w:t>
      </w:r>
      <w:commentRangeEnd w:id="107"/>
      <w:r w:rsidR="003C523D">
        <w:rPr>
          <w:rStyle w:val="CommentReference"/>
        </w:rPr>
        <w:commentReference w:id="107"/>
      </w:r>
    </w:p>
    <w:p w14:paraId="00EEBE79" w14:textId="77777777" w:rsidR="00BA3FD3" w:rsidRDefault="00BA3FD3">
      <w:pPr>
        <w:spacing w:line="480" w:lineRule="auto"/>
        <w:jc w:val="both"/>
      </w:pPr>
    </w:p>
    <w:p w14:paraId="620DEAF1" w14:textId="68D423B8" w:rsidR="00BA3FD3" w:rsidRDefault="00000000">
      <w:pPr>
        <w:spacing w:line="480" w:lineRule="auto"/>
        <w:jc w:val="both"/>
      </w:pPr>
      <w:r>
        <w:t>Alternatively, variation in yellow-</w:t>
      </w:r>
      <w:proofErr w:type="spellStart"/>
      <w:r>
        <w:t>naped</w:t>
      </w:r>
      <w:proofErr w:type="spellEnd"/>
      <w:r>
        <w:t xml:space="preserve"> amazon contact calls could be graded, or clinal</w:t>
      </w:r>
      <w:ins w:id="110" w:author="Timothy Wright" w:date="2023-03-10T17:34:00Z">
        <w:r w:rsidR="003C523D">
          <w:t xml:space="preserve"> across the species range</w:t>
        </w:r>
      </w:ins>
      <w:r>
        <w:t xml:space="preserve">. In this case, we expected to see the acoustic structure of calls progressively diverge from one end of the range to the other </w:t>
      </w:r>
      <w:commentRangeStart w:id="111"/>
      <w:r>
        <w:fldChar w:fldCharType="begin"/>
      </w:r>
      <w:r w:rsidR="00551782">
        <w:instrText xml:space="preserve"> ADDIN EN.CITE &lt;EndNote&gt;&lt;Cite&gt;&lt;Author&gt;Lee&lt;/Author&gt;&lt;Year&gt;2019&lt;/Year&gt;&lt;RecNum&gt;0&lt;/RecNum&gt;&lt;IDText&gt;Distinct patterns of geographic variation for different song components in Daurian Redstarts Phoenicurus auroreus&lt;/IDText&gt;&lt;DisplayText&gt;(Lee, Podos, &amp;amp; Sung, 2019)&lt;/DisplayText&gt;&lt;record&gt;&lt;dates&gt;&lt;pub-dates&gt;&lt;date&gt;Jan&lt;/date&gt;&lt;/pub-dates&gt;&lt;year&gt;2019&lt;/year&gt;&lt;/dates&gt;&lt;urls&gt;&lt;related-urls&gt;&lt;url&gt;&amp;lt;Go to ISI&amp;gt;://WOS:000472386400001&lt;/url&gt;&lt;/related-urls&gt;&lt;/urls&gt;&lt;isbn&gt;0006-3657&lt;/isbn&gt;&lt;titles&gt;&lt;title&gt;Distinct patterns of geographic variation for different song components in Daurian Redstarts Phoenicurus auroreus&lt;/title&gt;&lt;secondary-title&gt;Bird Study&lt;/secondary-title&gt;&lt;/titles&gt;&lt;pages&gt;73-82&lt;/pages&gt;&lt;number&gt;1&lt;/number&gt;&lt;contributors&gt;&lt;authors&gt;&lt;author&gt;Lee, J. H.&lt;/author&gt;&lt;author&gt;Podos, J.&lt;/author&gt;&lt;author&gt;Sung, H. C.&lt;/author&gt;&lt;/authors&gt;&lt;/contributors&gt;&lt;added-date format="utc"&gt;1607476299&lt;/added-date&gt;&lt;ref-type name="Journal Article"&gt;17&lt;/ref-type&gt;&lt;rec-number&gt;183&lt;/rec-number&gt;&lt;last-updated-date format="utc"&gt;1607476299&lt;/last-updated-date&gt;&lt;accession-num&gt;WOS:000472386400001&lt;/accession-num&gt;&lt;electronic-resource-num&gt;10.1080/00063657.2019.1614144&lt;/electronic-resource-num&gt;&lt;volume&gt;66&lt;/volume&gt;&lt;/record&gt;&lt;/Cite&gt;&lt;/EndNote&gt;</w:instrText>
      </w:r>
      <w:r>
        <w:fldChar w:fldCharType="separate"/>
      </w:r>
      <w:r>
        <w:rPr>
          <w:noProof/>
        </w:rPr>
        <w:t>(Lee, Podos, &amp; Sung, 2019)</w:t>
      </w:r>
      <w:r>
        <w:fldChar w:fldCharType="end"/>
      </w:r>
      <w:r>
        <w:t xml:space="preserve">. </w:t>
      </w:r>
      <w:commentRangeStart w:id="112"/>
      <w:r>
        <w:t>SPCC and PCA analyses would depict neighboring variants as being more similar, while geographically separated variants would appear more dissimilar. Calls would show a linear decrease in similarity, such that increasing geographic distance would be associated with acoustic dissimilarity.</w:t>
      </w:r>
      <w:commentRangeEnd w:id="112"/>
      <w:r>
        <w:commentReference w:id="112"/>
      </w:r>
      <w:commentRangeEnd w:id="111"/>
      <w:r w:rsidR="003C523D">
        <w:rPr>
          <w:rStyle w:val="CommentReference"/>
        </w:rPr>
        <w:commentReference w:id="111"/>
      </w:r>
    </w:p>
    <w:p w14:paraId="4AFB083A" w14:textId="77777777" w:rsidR="00BA3FD3" w:rsidRDefault="00BA3FD3">
      <w:pPr>
        <w:spacing w:line="480" w:lineRule="auto"/>
      </w:pPr>
    </w:p>
    <w:p w14:paraId="1B7774DC" w14:textId="77777777" w:rsidR="00BA3FD3" w:rsidRDefault="00000000">
      <w:pPr>
        <w:pStyle w:val="Heading1"/>
        <w:spacing w:line="480" w:lineRule="auto"/>
        <w:jc w:val="center"/>
        <w:rPr>
          <w:rFonts w:ascii="Times New Roman" w:hAnsi="Times New Roman"/>
          <w:color w:val="000000"/>
          <w:sz w:val="24"/>
          <w:szCs w:val="24"/>
        </w:rPr>
      </w:pPr>
      <w:r>
        <w:br w:type="page"/>
      </w:r>
      <w:bookmarkStart w:id="113" w:name="_Toc57588846"/>
      <w:bookmarkStart w:id="114" w:name="_Toc57588951"/>
      <w:r>
        <w:rPr>
          <w:rFonts w:ascii="Times New Roman" w:hAnsi="Times New Roman"/>
          <w:color w:val="000000"/>
          <w:sz w:val="24"/>
          <w:szCs w:val="24"/>
        </w:rPr>
        <w:lastRenderedPageBreak/>
        <w:t>MATERIALS AND METHODS</w:t>
      </w:r>
      <w:bookmarkEnd w:id="113"/>
      <w:bookmarkEnd w:id="114"/>
    </w:p>
    <w:p w14:paraId="50CAE2F4" w14:textId="77777777" w:rsidR="00BA3FD3" w:rsidRDefault="00000000">
      <w:pPr>
        <w:pStyle w:val="Heading2"/>
        <w:spacing w:line="480" w:lineRule="auto"/>
        <w:rPr>
          <w:rFonts w:ascii="Times New Roman" w:hAnsi="Times New Roman"/>
          <w:i/>
          <w:iCs/>
          <w:color w:val="000000"/>
          <w:sz w:val="24"/>
          <w:szCs w:val="24"/>
        </w:rPr>
      </w:pPr>
      <w:bookmarkStart w:id="115" w:name="_Toc57588952"/>
      <w:bookmarkStart w:id="116" w:name="_Toc57588847"/>
      <w:r>
        <w:rPr>
          <w:rFonts w:ascii="Times New Roman" w:hAnsi="Times New Roman"/>
          <w:i/>
          <w:iCs/>
          <w:color w:val="000000"/>
          <w:sz w:val="24"/>
          <w:szCs w:val="24"/>
        </w:rPr>
        <w:t>Data Collection</w:t>
      </w:r>
      <w:bookmarkEnd w:id="115"/>
      <w:bookmarkEnd w:id="116"/>
    </w:p>
    <w:p w14:paraId="12718BFA" w14:textId="20F2D561" w:rsidR="00BA3FD3" w:rsidRDefault="00000000">
      <w:pPr>
        <w:spacing w:line="480" w:lineRule="auto"/>
        <w:jc w:val="both"/>
      </w:pPr>
      <w:r>
        <w:t>We recorded the contact calls of male and female</w:t>
      </w:r>
      <w:r w:rsidR="00E32F6D">
        <w:t>,</w:t>
      </w:r>
      <w:r>
        <w:t xml:space="preserve"> unmarked yellow-</w:t>
      </w:r>
      <w:proofErr w:type="spellStart"/>
      <w:r>
        <w:t>naped</w:t>
      </w:r>
      <w:proofErr w:type="spellEnd"/>
      <w:r>
        <w:t xml:space="preserve"> amazons occurring in and around the same roost sites surveyed by </w:t>
      </w:r>
      <w:proofErr w:type="spellStart"/>
      <w:r>
        <w:t>Dupin</w:t>
      </w:r>
      <w:proofErr w:type="spellEnd"/>
      <w:r>
        <w:t xml:space="preserve"> </w:t>
      </w:r>
      <w:r>
        <w:rPr>
          <w:i/>
          <w:iCs/>
        </w:rPr>
        <w:t>et al.</w:t>
      </w:r>
      <w:r>
        <w:t xml:space="preserve"> </w:t>
      </w:r>
      <w:r>
        <w:fldChar w:fldCharType="begin"/>
      </w:r>
      <w:r w:rsidR="00551782">
        <w:instrText xml:space="preserve"> ADDIN EN.CITE &lt;EndNote&gt;&lt;Cite ExcludeAuth="1"&gt;&lt;Author&gt;Dupin&lt;/Author&gt;&lt;Year&gt;2020&lt;/Year&gt;&lt;RecNum&gt;0&lt;/RecNum&gt;&lt;IDText&gt;Range-wide population census of the endangered yellow-naped amazon (Amazona auropalliata)&lt;/IDText&gt;&lt;DisplayText&gt;(2020)&lt;/DisplayText&gt;&lt;record&gt;&lt;titles&gt;&lt;title&gt;&lt;style font="default" size="100%"&gt;Range-wide population census of the endangered yellow-naped amazon (&lt;/style&gt;&lt;style face="italic" font="default" size="100%"&gt;Amazona auropalliata)&lt;/style&gt;&lt;/title&gt;&lt;secondary-title&gt;Diversity&lt;/secondary-title&gt;&lt;/titles&gt;&lt;number&gt;10&lt;/number&gt;&lt;contributors&gt;&lt;authors&gt;&lt;author&gt;Dupin, Molly K.&lt;/author&gt;&lt;author&gt;Dahlin, Christine R.&lt;/author&gt;&lt;author&gt;Wright, Timothy F.&lt;/author&gt;&lt;/authors&gt;&lt;/contributors&gt;&lt;section&gt;377&lt;/section&gt;&lt;added-date format="utc"&gt;1601775773&lt;/added-date&gt;&lt;ref-type name="Journal Article"&gt;17&lt;/ref-type&gt;&lt;dates&gt;&lt;year&gt;2020&lt;/year&gt;&lt;/dates&gt;&lt;rec-number&gt;131&lt;/rec-number&gt;&lt;last-updated-date format="utc"&gt;1601775891&lt;/last-updated-date&gt;&lt;electronic-resource-num&gt;https://doi.org/10.3390/d12100377&lt;/electronic-resource-num&gt;&lt;volume&gt;12&lt;/volume&gt;&lt;/record&gt;&lt;/Cite&gt;&lt;/EndNote&gt;</w:instrText>
      </w:r>
      <w:r>
        <w:fldChar w:fldCharType="separate"/>
      </w:r>
      <w:r>
        <w:rPr>
          <w:noProof/>
        </w:rPr>
        <w:t>(2020)</w:t>
      </w:r>
      <w:r>
        <w:fldChar w:fldCharType="end"/>
      </w:r>
      <w:r>
        <w:rPr>
          <w:i/>
          <w:iCs/>
        </w:rPr>
        <w:t xml:space="preserve"> </w:t>
      </w:r>
      <w:r>
        <w:t xml:space="preserve">during 2016, 2018, and 2019. We recorded calls during the morning and evening, after individuals had left or as they arrived at the night roost. Contact calls are the most frequently emitted acoustic signal in this species, particularly in and around the roost where we opportunistically recorded birds during morning and evening choruses </w:t>
      </w:r>
      <w:r>
        <w:fldChar w:fldCharType="begin"/>
      </w:r>
      <w:r w:rsidR="00551782">
        <w:instrText xml:space="preserve"> ADDIN EN.CITE &lt;EndNote&gt;&lt;Cite&gt;&lt;Author&gt;Wright&lt;/Author&gt;&lt;Year&gt;1996&lt;/Year&gt;&lt;RecNum&gt;0&lt;/RecNum&gt;&lt;IDText&gt;Regional dialects in the contact call of a parrot&lt;/IDText&gt;&lt;DisplayText&gt;(Wright, 1996)&lt;/DisplayText&gt;&lt;record&gt;&lt;dates&gt;&lt;pub-dates&gt;&lt;date&gt;Jul&lt;/date&gt;&lt;/pub-dates&gt;&lt;year&gt;1996&lt;/year&gt;&lt;/dates&gt;&lt;urls&gt;&lt;related-urls&gt;&lt;url&gt;&amp;lt;Go to ISI&amp;gt;://WOS:A1996VB67900008&lt;/url&gt;&lt;/related-urls&gt;&lt;/urls&gt;&lt;isbn&gt;0962-8452&lt;/isbn&gt;&lt;titles&gt;&lt;title&gt;Regional dialects in the contact call of a parrot&lt;/title&gt;&lt;secondary-title&gt;Proceedings of the Royal Society B-Biological Sciences&lt;/secondary-title&gt;&lt;/titles&gt;&lt;pages&gt;867-872&lt;/pages&gt;&lt;number&gt;1372&lt;/number&gt;&lt;contributors&gt;&lt;authors&gt;&lt;author&gt;Wright, T. F.&lt;/author&gt;&lt;/authors&gt;&lt;/contributors&gt;&lt;added-date format="utc"&gt;1593536335&lt;/added-date&gt;&lt;ref-type name="Journal Article"&gt;17&lt;/ref-type&gt;&lt;rec-number&gt;14&lt;/rec-number&gt;&lt;last-updated-date format="utc"&gt;1593543129&lt;/last-updated-date&gt;&lt;accession-num&gt;WOS:A1996VB67900008&lt;/accession-num&gt;&lt;electronic-resource-num&gt;10.1098/rspb.1996.0128&lt;/electronic-resource-num&gt;&lt;volume&gt;263&lt;/volume&gt;&lt;/record&gt;&lt;/Cite&gt;&lt;/EndNote&gt;</w:instrText>
      </w:r>
      <w:r>
        <w:fldChar w:fldCharType="separate"/>
      </w:r>
      <w:r>
        <w:rPr>
          <w:noProof/>
        </w:rPr>
        <w:t>(Wright, 1996)</w:t>
      </w:r>
      <w:r>
        <w:fldChar w:fldCharType="end"/>
      </w:r>
      <w:r>
        <w:t xml:space="preserve">. We recorded flyovers and perched calls as this species is known to use contact calls in both contexts </w:t>
      </w:r>
      <w:r>
        <w:fldChar w:fldCharType="begin"/>
      </w:r>
      <w:r w:rsidR="00551782">
        <w:instrText xml:space="preserve"> ADDIN EN.CITE &lt;EndNote&gt;&lt;Cite&gt;&lt;Author&gt;Wright&lt;/Author&gt;&lt;Year&gt;1996&lt;/Year&gt;&lt;RecNum&gt;0&lt;/RecNum&gt;&lt;IDText&gt;Regional dialects in the contact call of a parrot&lt;/IDText&gt;&lt;DisplayText&gt;(Wright, 1996)&lt;/DisplayText&gt;&lt;record&gt;&lt;dates&gt;&lt;pub-dates&gt;&lt;date&gt;Jul&lt;/date&gt;&lt;/pub-dates&gt;&lt;year&gt;1996&lt;/year&gt;&lt;/dates&gt;&lt;urls&gt;&lt;related-urls&gt;&lt;url&gt;&amp;lt;Go to ISI&amp;gt;://WOS:A1996VB67900008&lt;/url&gt;&lt;/related-urls&gt;&lt;/urls&gt;&lt;isbn&gt;0962-8452&lt;/isbn&gt;&lt;titles&gt;&lt;title&gt;Regional dialects in the contact call of a parrot&lt;/title&gt;&lt;secondary-title&gt;Proceedings of the Royal Society B-Biological Sciences&lt;/secondary-title&gt;&lt;/titles&gt;&lt;pages&gt;867-872&lt;/pages&gt;&lt;number&gt;1372&lt;/number&gt;&lt;contributors&gt;&lt;authors&gt;&lt;author&gt;Wright, T. F.&lt;/author&gt;&lt;/authors&gt;&lt;/contributors&gt;&lt;added-date format="utc"&gt;1593536335&lt;/added-date&gt;&lt;ref-type name="Journal Article"&gt;17&lt;/ref-type&gt;&lt;rec-number&gt;14&lt;/rec-number&gt;&lt;last-updated-date format="utc"&gt;1593543129&lt;/last-updated-date&gt;&lt;accession-num&gt;WOS:A1996VB67900008&lt;/accession-num&gt;&lt;electronic-resource-num&gt;10.1098/rspb.1996.0128&lt;/electronic-resource-num&gt;&lt;volume&gt;263&lt;/volume&gt;&lt;/record&gt;&lt;/Cite&gt;&lt;/EndNote&gt;</w:instrText>
      </w:r>
      <w:r>
        <w:fldChar w:fldCharType="separate"/>
      </w:r>
      <w:r>
        <w:rPr>
          <w:noProof/>
        </w:rPr>
        <w:t>(Wright, 1996)</w:t>
      </w:r>
      <w:r>
        <w:fldChar w:fldCharType="end"/>
      </w:r>
      <w:r>
        <w:t>.</w:t>
      </w:r>
      <w:r>
        <w:rPr>
          <w:b/>
          <w:bCs/>
        </w:rPr>
        <w:t xml:space="preserve"> </w:t>
      </w:r>
      <w:r>
        <w:t xml:space="preserve">We aimed to record a minimum of 10 calls from six different birds at each site. Calls were recorded using a Sennheiser (ME67, </w:t>
      </w:r>
      <w:proofErr w:type="spellStart"/>
      <w:r>
        <w:t>Wedemark</w:t>
      </w:r>
      <w:proofErr w:type="spellEnd"/>
      <w:r>
        <w:t xml:space="preserve">, Germany) shotgun microphone and a Marantz (PMD660, Sagamihara, Japan) digital recorder at sampling rate of 22.05 kHz and an amplitude </w:t>
      </w:r>
      <w:r w:rsidR="00431414">
        <w:t>resolution</w:t>
      </w:r>
      <w:r>
        <w:t xml:space="preserve"> of 16 bits. Individuals were differentiated in recordings via detailed dictation by the individual doing the recording.</w:t>
      </w:r>
    </w:p>
    <w:p w14:paraId="2913A76D" w14:textId="77777777" w:rsidR="00BA3FD3" w:rsidRDefault="00BA3FD3">
      <w:pPr>
        <w:spacing w:line="480" w:lineRule="auto"/>
        <w:jc w:val="both"/>
      </w:pPr>
    </w:p>
    <w:p w14:paraId="720ABD83" w14:textId="77777777" w:rsidR="00BA3FD3" w:rsidRDefault="00000000">
      <w:pPr>
        <w:pStyle w:val="Heading2"/>
        <w:spacing w:line="480" w:lineRule="auto"/>
        <w:rPr>
          <w:rFonts w:ascii="Times New Roman" w:hAnsi="Times New Roman"/>
          <w:i/>
          <w:iCs/>
          <w:color w:val="000000"/>
          <w:sz w:val="24"/>
          <w:szCs w:val="24"/>
        </w:rPr>
      </w:pPr>
      <w:bookmarkStart w:id="117" w:name="_Toc57588953"/>
      <w:bookmarkStart w:id="118" w:name="_Toc57588848"/>
      <w:r>
        <w:rPr>
          <w:rFonts w:ascii="Times New Roman" w:hAnsi="Times New Roman"/>
          <w:i/>
          <w:iCs/>
          <w:color w:val="000000"/>
          <w:sz w:val="24"/>
          <w:szCs w:val="24"/>
        </w:rPr>
        <w:t>Sampling Sites</w:t>
      </w:r>
      <w:bookmarkEnd w:id="117"/>
      <w:bookmarkEnd w:id="118"/>
      <w:commentRangeStart w:id="119"/>
      <w:commentRangeStart w:id="120"/>
      <w:commentRangeEnd w:id="119"/>
      <w:r>
        <w:commentReference w:id="119"/>
      </w:r>
      <w:commentRangeEnd w:id="120"/>
      <w:r w:rsidR="005B6964">
        <w:rPr>
          <w:rStyle w:val="CommentReference"/>
          <w:rFonts w:ascii="Times New Roman" w:eastAsia="Times New Roman" w:hAnsi="Times New Roman"/>
          <w:color w:val="auto"/>
        </w:rPr>
        <w:commentReference w:id="120"/>
      </w:r>
    </w:p>
    <w:p w14:paraId="21153E48" w14:textId="1B5E2F08" w:rsidR="00BA3FD3" w:rsidRDefault="00000000">
      <w:pPr>
        <w:spacing w:line="480" w:lineRule="auto"/>
        <w:jc w:val="both"/>
        <w:sectPr w:rsidR="00BA3FD3">
          <w:footerReference w:type="default" r:id="rId13"/>
          <w:pgSz w:w="12240" w:h="15840"/>
          <w:pgMar w:top="1440" w:right="1440" w:bottom="1440" w:left="1440" w:header="720" w:footer="720" w:gutter="0"/>
          <w:lnNumType w:countBy="1" w:restart="continuous"/>
          <w:pgNumType w:start="1"/>
          <w:cols w:space="720"/>
          <w:docGrid w:linePitch="360"/>
        </w:sectPr>
      </w:pPr>
      <w:r>
        <w:t>We sampled contact calls from yellow-</w:t>
      </w:r>
      <w:proofErr w:type="spellStart"/>
      <w:r>
        <w:t>naped</w:t>
      </w:r>
      <w:proofErr w:type="spellEnd"/>
      <w:r>
        <w:t xml:space="preserve"> amazons during June and July of 2016, 2018, and 2019; both are months that fall outside of the species’ breeding season </w:t>
      </w:r>
      <w:r>
        <w:fldChar w:fldCharType="begin"/>
      </w:r>
      <w:r w:rsidR="00551782">
        <w:instrText xml:space="preserve"> ADDIN EN.CITE &lt;EndNote&gt;&lt;Cite&gt;&lt;Author&gt;Matuzak&lt;/Author&gt;&lt;Year&gt;2007&lt;/Year&gt;&lt;RecNum&gt;0&lt;/RecNum&gt;&lt;IDText&gt;Roosting of Yellow-naped Parrots in Costa Rica: estimating the size and recruitment of threatened populations&lt;/IDText&gt;&lt;DisplayText&gt;(Matuzak &amp;amp; Brightsmith, 2007)&lt;/DisplayText&gt;&lt;record&gt;&lt;dates&gt;&lt;pub-dates&gt;&lt;date&gt;Jun&lt;/date&gt;&lt;/pub-dates&gt;&lt;year&gt;2007&lt;/year&gt;&lt;/dates&gt;&lt;urls&gt;&lt;related-urls&gt;&lt;url&gt;&amp;lt;Go to ISI&amp;gt;://WOS:000246622600006&lt;/url&gt;&lt;/related-urls&gt;&lt;/urls&gt;&lt;isbn&gt;0273-8570&lt;/isbn&gt;&lt;titles&gt;&lt;title&gt;Roosting of Yellow-naped Parrots in Costa Rica: estimating the size and recruitment of threatened populations&lt;/title&gt;&lt;secondary-title&gt;Journal of Field Ornithology&lt;/secondary-title&gt;&lt;/titles&gt;&lt;pages&gt;159-169&lt;/pages&gt;&lt;number&gt;2&lt;/number&gt;&lt;contributors&gt;&lt;authors&gt;&lt;author&gt;Matuzak, G. D.&lt;/author&gt;&lt;author&gt;Brightsmith, D. J.&lt;/author&gt;&lt;/authors&gt;&lt;/contributors&gt;&lt;added-date format="utc"&gt;1593810849&lt;/added-date&gt;&lt;ref-type name="Journal Article"&gt;17&lt;/ref-type&gt;&lt;rec-number&gt;46&lt;/rec-number&gt;&lt;last-updated-date format="utc"&gt;1594923881&lt;/last-updated-date&gt;&lt;accession-num&gt;WOS:000246622600006&lt;/accession-num&gt;&lt;electronic-resource-num&gt;10.1111/j.1557-9263.2007.00099.x&lt;/electronic-resource-num&gt;&lt;volume&gt;78&lt;/volume&gt;&lt;/record&gt;&lt;/Cite&gt;&lt;/EndNote&gt;</w:instrText>
      </w:r>
      <w:r>
        <w:fldChar w:fldCharType="separate"/>
      </w:r>
      <w:r>
        <w:rPr>
          <w:noProof/>
        </w:rPr>
        <w:t>(Matuzak &amp; Brightsmith, 2007)</w:t>
      </w:r>
      <w:r>
        <w:fldChar w:fldCharType="end"/>
      </w:r>
      <w:r w:rsidR="00E32F6D">
        <w:t xml:space="preserve">. </w:t>
      </w:r>
      <w:r w:rsidR="005B6964">
        <w:t xml:space="preserve">We attempted to sample birds at all locations where they </w:t>
      </w:r>
      <w:del w:id="121" w:author="Timothy Wright" w:date="2023-03-10T16:29:00Z">
        <w:r w:rsidR="005B6964" w:rsidDel="00E54C31">
          <w:delText xml:space="preserve">are </w:delText>
        </w:r>
      </w:del>
      <w:ins w:id="122" w:author="Timothy Wright" w:date="2023-03-10T16:29:00Z">
        <w:r w:rsidR="00E54C31">
          <w:t>were</w:t>
        </w:r>
        <w:r w:rsidR="00E54C31">
          <w:t xml:space="preserve"> </w:t>
        </w:r>
      </w:ins>
      <w:del w:id="123" w:author="Timothy Wright" w:date="2023-03-10T16:29:00Z">
        <w:r w:rsidR="005B6964" w:rsidDel="00E54C31">
          <w:delText xml:space="preserve">known </w:delText>
        </w:r>
      </w:del>
      <w:ins w:id="124" w:author="Timothy Wright" w:date="2023-03-10T16:29:00Z">
        <w:r w:rsidR="00E54C31">
          <w:t>known</w:t>
        </w:r>
        <w:r w:rsidR="00E54C31">
          <w:t xml:space="preserve"> </w:t>
        </w:r>
      </w:ins>
      <w:r w:rsidR="005B6964">
        <w:t>to exist. Sites were determined based on previous sampling history, local anecdotes, local organizations working with yellow-</w:t>
      </w:r>
      <w:proofErr w:type="spellStart"/>
      <w:r w:rsidR="005B6964">
        <w:t>naped</w:t>
      </w:r>
      <w:proofErr w:type="spellEnd"/>
      <w:r w:rsidR="005B6964">
        <w:t xml:space="preserve"> amazons, and the use of eBird. </w:t>
      </w:r>
      <w:r>
        <w:t>In 2016, we surveyed 25 sites in Costa Rica for yellow-</w:t>
      </w:r>
      <w:proofErr w:type="spellStart"/>
      <w:r>
        <w:t>naped</w:t>
      </w:r>
      <w:proofErr w:type="spellEnd"/>
      <w:r>
        <w:t xml:space="preserve"> amazons and 19 in Nicaragua, and in 2018 we sampled 11 sites in southern Mexico. During 2019 we resampled 2 sites and sampled an additional 3 new sites in Mexico, as well as 5 sites in Guatemala, and 7 sites in the Bay Islands, Honduras; one site in the Bay Islands was a </w:t>
      </w:r>
      <w:r>
        <w:lastRenderedPageBreak/>
        <w:t xml:space="preserve">private location which remains undisclosed at the </w:t>
      </w:r>
      <w:r w:rsidR="00E32F6D">
        <w:t>owner’s</w:t>
      </w:r>
      <w:r>
        <w:t xml:space="preserve"> request. In total, we surveyed 72 sites across the yellow-</w:t>
      </w:r>
      <w:proofErr w:type="spellStart"/>
      <w:r>
        <w:t>naped</w:t>
      </w:r>
      <w:proofErr w:type="spellEnd"/>
      <w:r>
        <w:t xml:space="preserve"> amazon range (Figure 1).</w:t>
      </w:r>
      <w:ins w:id="125" w:author="Timothy Wright" w:date="2023-03-10T16:30:00Z">
        <w:r w:rsidR="00E54C31">
          <w:t xml:space="preserve"> We were unable to sample a reported </w:t>
        </w:r>
        <w:r w:rsidR="00E54C31">
          <w:t xml:space="preserve">small </w:t>
        </w:r>
        <w:r w:rsidR="00E54C31">
          <w:t xml:space="preserve">population on the  Pacific coast of </w:t>
        </w:r>
        <w:proofErr w:type="spellStart"/>
        <w:r w:rsidR="00E54C31">
          <w:t>el</w:t>
        </w:r>
        <w:proofErr w:type="spellEnd"/>
        <w:r w:rsidR="00E54C31">
          <w:t xml:space="preserve"> Salvador, and larger populations </w:t>
        </w:r>
      </w:ins>
      <w:ins w:id="126" w:author="Timothy Wright" w:date="2023-03-10T16:31:00Z">
        <w:r w:rsidR="00E54C31">
          <w:t xml:space="preserve">along the Caribbean coast of Honduras due to logistical and safety challenges. </w:t>
        </w:r>
      </w:ins>
    </w:p>
    <w:p w14:paraId="47031504" w14:textId="77777777" w:rsidR="00BA3FD3" w:rsidRDefault="00FF1345">
      <w:pPr>
        <w:adjustRightInd w:val="0"/>
        <w:snapToGrid w:val="0"/>
        <w:spacing w:line="480" w:lineRule="auto"/>
        <w:ind w:firstLine="425"/>
        <w:jc w:val="both"/>
        <w:rPr>
          <w:bCs/>
          <w:snapToGrid w:val="0"/>
          <w:color w:val="000000"/>
          <w:lang w:eastAsia="de-DE" w:bidi="en-US"/>
        </w:rPr>
      </w:pPr>
      <w:r>
        <w:rPr>
          <w:rFonts w:ascii="Palatino Linotype" w:hAnsi="Palatino Linotype"/>
          <w:noProof/>
          <w:color w:val="000000"/>
          <w:sz w:val="20"/>
          <w:szCs w:val="22"/>
          <w:lang w:eastAsia="de-DE" w:bidi="en-US"/>
        </w:rPr>
        <w:lastRenderedPageBreak/>
        <mc:AlternateContent>
          <mc:Choice Requires="wps">
            <w:drawing>
              <wp:anchor distT="0" distB="0" distL="114300" distR="114300" simplePos="0" relativeHeight="251648000" behindDoc="0" locked="0" layoutInCell="1" allowOverlap="1" wp14:anchorId="29351D2A" wp14:editId="69D0EC01">
                <wp:simplePos x="0" y="0"/>
                <wp:positionH relativeFrom="column">
                  <wp:posOffset>658495</wp:posOffset>
                </wp:positionH>
                <wp:positionV relativeFrom="paragraph">
                  <wp:posOffset>1975485</wp:posOffset>
                </wp:positionV>
                <wp:extent cx="586740" cy="315595"/>
                <wp:effectExtent l="0" t="0" r="0" b="0"/>
                <wp:wrapNone/>
                <wp:docPr id="25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740"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BA9448F" w14:textId="77777777" w:rsidR="00BA3FD3" w:rsidRDefault="00000000">
                            <w:pPr>
                              <w:rPr>
                                <w:sz w:val="28"/>
                                <w:szCs w:val="28"/>
                              </w:rPr>
                            </w:pPr>
                            <w:r>
                              <w:rPr>
                                <w:sz w:val="28"/>
                                <w:szCs w:val="28"/>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351D2A" id="_x0000_t202" coordsize="21600,21600" o:spt="202" path="m,l,21600r21600,l21600,xe">
                <v:stroke joinstyle="miter"/>
                <v:path gradientshapeok="t" o:connecttype="rect"/>
              </v:shapetype>
              <v:shape id="Text Box 15" o:spid="_x0000_s1026" type="#_x0000_t202" style="position:absolute;left:0;text-align:left;margin-left:51.85pt;margin-top:155.55pt;width:46.2pt;height:24.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" filled="f" stroked="f" strokeweight=".5pt">
                <v:path arrowok="t"/>
                <v:textbox>
                  <w:txbxContent>
                    <w:p w14:paraId="1BA9448F" w14:textId="77777777" w:rsidR="00BA3FD3" w:rsidRDefault="00000000">
                      <w:pPr>
                        <w:rPr>
                          <w:sz w:val="28"/>
                          <w:szCs w:val="28"/>
                        </w:rPr>
                      </w:pPr>
                      <w:r>
                        <w:rPr>
                          <w:sz w:val="28"/>
                          <w:szCs w:val="28"/>
                        </w:rPr>
                        <w:t>(b)</w:t>
                      </w:r>
                    </w:p>
                  </w:txbxContent>
                </v:textbox>
              </v:shape>
            </w:pict>
          </mc:Fallback>
        </mc:AlternateContent>
      </w:r>
      <w:r>
        <w:rPr>
          <w:rFonts w:ascii="Palatino Linotype" w:hAnsi="Palatino Linotype"/>
          <w:noProof/>
          <w:snapToGrid w:val="0"/>
          <w:color w:val="000000"/>
          <w:sz w:val="20"/>
          <w:szCs w:val="22"/>
          <w:lang w:eastAsia="de-DE" w:bidi="en-US"/>
        </w:rPr>
        <w:drawing>
          <wp:anchor distT="0" distB="0" distL="114300" distR="114300" simplePos="0" relativeHeight="251646976" behindDoc="0" locked="0" layoutInCell="1" allowOverlap="1" wp14:anchorId="26B7F255" wp14:editId="4DC3C106">
            <wp:simplePos x="0" y="0"/>
            <wp:positionH relativeFrom="column">
              <wp:posOffset>654685</wp:posOffset>
            </wp:positionH>
            <wp:positionV relativeFrom="paragraph">
              <wp:posOffset>2000885</wp:posOffset>
            </wp:positionV>
            <wp:extent cx="1998345" cy="1490980"/>
            <wp:effectExtent l="0" t="0" r="0" b="0"/>
            <wp:wrapNone/>
            <wp:docPr id="257" name="Picture 13" descr="A picture containing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 picture containing map&#10;&#10;Description automatically generated"/>
                    <pic:cNvPicPr>
                      <a:picLocks/>
                    </pic:cNvPicPr>
                  </pic:nvPicPr>
                  <pic:blipFill>
                    <a:blip r:embed="rId14">
                      <a:extLst>
                        <a:ext uri="{28A0092B-C50C-407E-A947-70E740481C1C}">
                          <a14:useLocalDpi xmlns:a14="http://schemas.microsoft.com/office/drawing/2010/main" val="0"/>
                        </a:ext>
                      </a:extLst>
                    </a:blip>
                    <a:srcRect l="11919" t="13651" r="2704" b="22639"/>
                    <a:stretch>
                      <a:fillRect/>
                    </a:stretch>
                  </pic:blipFill>
                  <pic:spPr bwMode="auto">
                    <a:xfrm>
                      <a:off x="0" y="0"/>
                      <a:ext cx="1998345" cy="1490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sz w:val="20"/>
          <w:szCs w:val="22"/>
          <w:lang w:eastAsia="zh-CN"/>
        </w:rPr>
        <w:drawing>
          <wp:inline distT="0" distB="0" distL="0" distR="0" wp14:anchorId="4DC6A46B" wp14:editId="2838B545">
            <wp:extent cx="5286375" cy="4619625"/>
            <wp:effectExtent l="0" t="0" r="0" b="0"/>
            <wp:docPr id="242" name="Picture 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close up of a map&#10;&#10;Description automatically generated"/>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6375" cy="4619625"/>
                    </a:xfrm>
                    <a:prstGeom prst="rect">
                      <a:avLst/>
                    </a:prstGeom>
                    <a:noFill/>
                    <a:ln>
                      <a:noFill/>
                    </a:ln>
                  </pic:spPr>
                </pic:pic>
              </a:graphicData>
            </a:graphic>
          </wp:inline>
        </w:drawing>
      </w:r>
    </w:p>
    <w:p w14:paraId="5C4A1185" w14:textId="07CAB9AD" w:rsidR="00BA3FD3" w:rsidRDefault="00000000">
      <w:pPr>
        <w:keepNext/>
        <w:spacing w:line="480" w:lineRule="auto"/>
        <w:outlineLvl w:val="0"/>
        <w:rPr>
          <w:lang w:bidi="en-US"/>
        </w:rPr>
      </w:pPr>
      <w:bookmarkStart w:id="127" w:name="_Toc54970084"/>
      <w:bookmarkStart w:id="128" w:name="_Toc57588954"/>
      <w:bookmarkStart w:id="129" w:name="_Toc56760066"/>
      <w:bookmarkStart w:id="130" w:name="_Toc57588849"/>
      <w:bookmarkStart w:id="131" w:name="_Toc56622715"/>
      <w:r>
        <w:rPr>
          <w:rStyle w:val="Heading3Char"/>
          <w:rFonts w:ascii="Times New Roman" w:hAnsi="Times New Roman"/>
          <w:color w:val="000000"/>
          <w:lang w:bidi="en-US"/>
        </w:rPr>
        <w:t>Figure 1</w:t>
      </w:r>
      <w:r>
        <w:rPr>
          <w:rStyle w:val="Heading3Char"/>
          <w:rFonts w:ascii="Times New Roman" w:hAnsi="Times New Roman"/>
          <w:color w:val="000000"/>
        </w:rPr>
        <w:t>.</w:t>
      </w:r>
      <w:r>
        <w:rPr>
          <w:b/>
          <w:bCs/>
          <w:color w:val="000000"/>
          <w:sz w:val="22"/>
          <w:szCs w:val="22"/>
          <w:lang w:bidi="en-US"/>
        </w:rPr>
        <w:t xml:space="preserve"> </w:t>
      </w:r>
      <w:r>
        <w:rPr>
          <w:lang w:bidi="en-US"/>
        </w:rPr>
        <w:t xml:space="preserve">(a) A map of all sites sampled during 2018 and 2019. Sites from the Wright et al. study </w:t>
      </w:r>
      <w:r>
        <w:rPr>
          <w:lang w:bidi="en-US"/>
        </w:rPr>
        <w:fldChar w:fldCharType="begin"/>
      </w:r>
      <w:r w:rsidR="00551782">
        <w:rPr>
          <w:lang w:bidi="en-US"/>
        </w:rPr>
        <w:instrText xml:space="preserve"> ADDIN EN.CITE &lt;EndNote&gt;&lt;Cite&gt;&lt;Author&gt;Wright&lt;/Author&gt;&lt;Year&gt;2019&lt;/Year&gt;&lt;RecNum&gt;0&lt;/RecNum&gt;&lt;IDText&gt;Yellow-naped Amazon Amazona auropalliata populations are markedly low and rapidly declining in Costa Rica and Nicaragua&lt;/IDText&gt;&lt;DisplayText&gt;(Wright et al., 2019)&lt;/DisplayText&gt;&lt;record&gt;&lt;dates&gt;&lt;pub-dates&gt;&lt;date&gt;Jun&lt;/date&gt;&lt;/pub-dates&gt;&lt;year&gt;2019&lt;/year&gt;&lt;/dates&gt;&lt;urls&gt;&lt;related-urls&gt;&lt;url&gt;&amp;lt;Go to ISI&amp;gt;://WOS:000475686300008&lt;/url&gt;&lt;/related-urls&gt;&lt;/urls&gt;&lt;isbn&gt;0959-2709&lt;/isbn&gt;&lt;titles&gt;&lt;title&gt;Yellow-naped Amazon Amazona auropalliata populations are markedly low and rapidly declining in Costa Rica and Nicaragua&lt;/title&gt;&lt;secondary-title&gt;Bird Conservation International&lt;/secondary-title&gt;&lt;/titles&gt;&lt;pages&gt;291-307&lt;/pages&gt;&lt;number&gt;2&lt;/number&gt;&lt;contributors&gt;&lt;authors&gt;&lt;author&gt;Wright, T. F.&lt;/author&gt;&lt;author&gt;Lewis, T. C.&lt;/author&gt;&lt;author&gt;Lezama-Lopez, M.&lt;/author&gt;&lt;author&gt;Smith-Vidaurre, G.&lt;/author&gt;&lt;author&gt;Dahlin, C. R.&lt;/author&gt;&lt;/authors&gt;&lt;/contributors&gt;&lt;added-date format="utc"&gt;1593536414&lt;/added-date&gt;&lt;ref-type name="Journal Article"&gt;17&lt;/ref-type&gt;&lt;rec-number&gt;17&lt;/rec-number&gt;&lt;last-updated-date format="utc"&gt;1593543129&lt;/last-updated-date&gt;&lt;accession-num&gt;WOS:000475686300008&lt;/accession-num&gt;&lt;electronic-resource-num&gt;10.1017/s0959270918000114&lt;/electronic-resource-num&gt;&lt;volume&gt;29&lt;/volume&gt;&lt;/record&gt;&lt;/Cite&gt;&lt;/EndNote&gt;</w:instrText>
      </w:r>
      <w:r>
        <w:rPr>
          <w:lang w:bidi="en-US"/>
        </w:rPr>
        <w:fldChar w:fldCharType="separate"/>
      </w:r>
      <w:r>
        <w:rPr>
          <w:noProof/>
          <w:lang w:bidi="en-US"/>
        </w:rPr>
        <w:t>(Wright et al., 2019)</w:t>
      </w:r>
      <w:r>
        <w:fldChar w:fldCharType="end"/>
      </w:r>
      <w:r>
        <w:rPr>
          <w:lang w:bidi="en-US"/>
        </w:rPr>
        <w:t xml:space="preserve"> conducted in 2016 are also included. The color and shape of each point corresponds to the year the site was sampled. (b) A species range polygon for the yellow-</w:t>
      </w:r>
      <w:proofErr w:type="spellStart"/>
      <w:r>
        <w:rPr>
          <w:lang w:bidi="en-US"/>
        </w:rPr>
        <w:t>naped</w:t>
      </w:r>
      <w:proofErr w:type="spellEnd"/>
      <w:r>
        <w:rPr>
          <w:lang w:bidi="en-US"/>
        </w:rPr>
        <w:t xml:space="preserve"> amazon provided by </w:t>
      </w:r>
      <w:proofErr w:type="spellStart"/>
      <w:r>
        <w:rPr>
          <w:lang w:bidi="en-US"/>
        </w:rPr>
        <w:t>BirdLife</w:t>
      </w:r>
      <w:proofErr w:type="spellEnd"/>
      <w:r>
        <w:rPr>
          <w:lang w:bidi="en-US"/>
        </w:rPr>
        <w:t xml:space="preserve"> </w:t>
      </w:r>
      <w:r>
        <w:rPr>
          <w:lang w:bidi="en-US"/>
        </w:rPr>
        <w:fldChar w:fldCharType="begin"/>
      </w:r>
      <w:r w:rsidR="00551782">
        <w:rPr>
          <w:lang w:bidi="en-US"/>
        </w:rPr>
        <w:instrText xml:space="preserve"> ADDIN EN.CITE &lt;EndNote&gt;&lt;Cite&gt;&lt;Author&gt;BirdLife International and Handbook of the Birds of the World&lt;/Author&gt;&lt;Year&gt;2019&lt;/Year&gt;&lt;RecNum&gt;0&lt;/RecNum&gt;&lt;IDText&gt;Bird species distribution maps of the world. Version 2019.1. Available at  http://datazone.birdlife.org/species/requestdis .&lt;/IDText&gt;&lt;DisplayText&gt;(BirdLife International and Handbook of the Birds of the World, 2019)&lt;/DisplayText&gt;&lt;record&gt;&lt;titles&gt;&lt;title&gt;Bird species distribution maps of the world. Version 2019.1. Available at  http://datazone.birdlife.org/species/requestdis .&lt;/title&gt;&lt;/titles&gt;&lt;contributors&gt;&lt;authors&gt;&lt;author&gt;BirdLife International and Handbook of the Birds of the World,&lt;/author&gt;&lt;/authors&gt;&lt;/contributors&gt;&lt;added-date format="utc"&gt;1599062571&lt;/added-date&gt;&lt;ref-type name="Standard"&gt;58&lt;/ref-type&gt;&lt;dates&gt;&lt;year&gt;2019&lt;/year&gt;&lt;/dates&gt;&lt;rec-number&gt;75&lt;/rec-number&gt;&lt;last-updated-date format="utc"&gt;1599062587&lt;/last-updated-date&gt;&lt;/record&gt;&lt;/Cite&gt;&lt;/EndNote&gt;</w:instrText>
      </w:r>
      <w:r>
        <w:rPr>
          <w:lang w:bidi="en-US"/>
        </w:rPr>
        <w:fldChar w:fldCharType="separate"/>
      </w:r>
      <w:r>
        <w:rPr>
          <w:noProof/>
          <w:lang w:bidi="en-US"/>
        </w:rPr>
        <w:t>(BirdLife International and Handbook of the Birds of the World, 2019)</w:t>
      </w:r>
      <w:r>
        <w:fldChar w:fldCharType="end"/>
      </w:r>
      <w:r>
        <w:rPr>
          <w:lang w:bidi="en-US"/>
        </w:rPr>
        <w:t>.</w:t>
      </w:r>
      <w:bookmarkEnd w:id="127"/>
      <w:bookmarkEnd w:id="128"/>
      <w:bookmarkEnd w:id="129"/>
      <w:bookmarkEnd w:id="130"/>
      <w:bookmarkEnd w:id="131"/>
    </w:p>
    <w:p w14:paraId="208EF7B5" w14:textId="77777777" w:rsidR="00BA3FD3" w:rsidRDefault="00BA3FD3">
      <w:pPr>
        <w:spacing w:line="480" w:lineRule="auto"/>
        <w:jc w:val="both"/>
      </w:pPr>
    </w:p>
    <w:p w14:paraId="27C18CCF" w14:textId="77777777" w:rsidR="00BA3FD3" w:rsidRDefault="00BA3FD3">
      <w:pPr>
        <w:sectPr w:rsidR="00BA3FD3">
          <w:pgSz w:w="12240" w:h="15840"/>
          <w:pgMar w:top="1440" w:right="1440" w:bottom="1440" w:left="1440" w:header="720" w:footer="720" w:gutter="0"/>
          <w:lnNumType w:countBy="1" w:restart="continuous"/>
          <w:cols w:space="720"/>
          <w:docGrid w:linePitch="360"/>
        </w:sectPr>
      </w:pPr>
    </w:p>
    <w:p w14:paraId="4743A190" w14:textId="77777777" w:rsidR="00BA3FD3" w:rsidRDefault="00000000">
      <w:pPr>
        <w:pStyle w:val="Heading2"/>
        <w:spacing w:line="480" w:lineRule="auto"/>
        <w:rPr>
          <w:rFonts w:ascii="Times New Roman" w:hAnsi="Times New Roman"/>
          <w:i/>
          <w:iCs/>
          <w:color w:val="000000"/>
          <w:sz w:val="24"/>
          <w:szCs w:val="24"/>
        </w:rPr>
      </w:pPr>
      <w:bookmarkStart w:id="132" w:name="_Toc57588955"/>
      <w:bookmarkStart w:id="133" w:name="_Toc57588850"/>
      <w:r>
        <w:rPr>
          <w:rFonts w:ascii="Times New Roman" w:hAnsi="Times New Roman"/>
          <w:i/>
          <w:iCs/>
          <w:color w:val="000000"/>
          <w:sz w:val="24"/>
          <w:szCs w:val="24"/>
        </w:rPr>
        <w:lastRenderedPageBreak/>
        <w:t>Data Processing</w:t>
      </w:r>
      <w:bookmarkEnd w:id="132"/>
      <w:bookmarkEnd w:id="133"/>
    </w:p>
    <w:p w14:paraId="0899EC47" w14:textId="67D54443" w:rsidR="00BA3FD3" w:rsidRDefault="00000000">
      <w:pPr>
        <w:spacing w:line="480" w:lineRule="auto"/>
        <w:jc w:val="both"/>
      </w:pPr>
      <w:r>
        <w:t>Contact calls were processed digitally and visualized using the sound analysis program Raven Pro version 1.5. Calls from each field site were selected for analysis after a visual assessment of the original sound files and identification of one or more local variants. Contact calls in yellow-</w:t>
      </w:r>
      <w:proofErr w:type="spellStart"/>
      <w:r>
        <w:t>naped</w:t>
      </w:r>
      <w:proofErr w:type="spellEnd"/>
      <w:r>
        <w:t xml:space="preserve"> amazons are typically short (0.2 - 0.5 seconds), monosyllabic, have a dominant frequency around 2 kHz, and are repeated in long strings by birds while perched and in flight; thus, call variants across the range were identified as homologous by looking for these patterns. After all contact calls within each file were identified, the highest quality calls were selected by highlighting the call from start to finish using the cursor in Raven. In 2016, calls were highlighted in the original sound file before being copied and pasted into a blank window and saved as a new sound file. This procedure produced a sound file for each individual contact call. In 2018 and 2019, we selected calls within raw sound files and saved those selections within the original sound file, generating a .txt file selection table in Raven. Each 2018 and 2019 original sound file was therefore accompanied by a selection table which detailed the start and end time of each selected and saved within it. We used the start and end times from the </w:t>
      </w:r>
      <w:commentRangeStart w:id="134"/>
      <w:commentRangeStart w:id="135"/>
      <w:r>
        <w:t xml:space="preserve">selection </w:t>
      </w:r>
      <w:commentRangeEnd w:id="134"/>
      <w:r w:rsidR="005B6964">
        <w:rPr>
          <w:rStyle w:val="CommentReference"/>
        </w:rPr>
        <w:commentReference w:id="134"/>
      </w:r>
      <w:commentRangeEnd w:id="135"/>
      <w:r w:rsidR="00E54C31">
        <w:rPr>
          <w:rStyle w:val="CommentReference"/>
        </w:rPr>
        <w:commentReference w:id="135"/>
      </w:r>
      <w:r>
        <w:t xml:space="preserve">table files and individual contact call sound files in our metadata sheet which we used for subsequent analyses.  </w:t>
      </w:r>
    </w:p>
    <w:p w14:paraId="140A26E7" w14:textId="77777777" w:rsidR="00BA3FD3" w:rsidRDefault="00BA3FD3">
      <w:pPr>
        <w:spacing w:line="480" w:lineRule="auto"/>
        <w:jc w:val="both"/>
      </w:pPr>
    </w:p>
    <w:p w14:paraId="64832DDA" w14:textId="77777777" w:rsidR="00BA3FD3" w:rsidRDefault="00000000">
      <w:pPr>
        <w:pStyle w:val="Heading2"/>
        <w:spacing w:line="480" w:lineRule="auto"/>
        <w:rPr>
          <w:rFonts w:ascii="Times New Roman" w:hAnsi="Times New Roman"/>
          <w:i/>
          <w:iCs/>
          <w:color w:val="000000"/>
          <w:sz w:val="24"/>
          <w:szCs w:val="24"/>
        </w:rPr>
      </w:pPr>
      <w:bookmarkStart w:id="136" w:name="_Toc57588851"/>
      <w:bookmarkStart w:id="137" w:name="_Toc57588956"/>
      <w:r>
        <w:rPr>
          <w:rFonts w:ascii="Times New Roman" w:hAnsi="Times New Roman"/>
          <w:i/>
          <w:iCs/>
          <w:color w:val="000000"/>
          <w:sz w:val="24"/>
          <w:szCs w:val="24"/>
        </w:rPr>
        <w:t>Visual Assessment of Call Variants</w:t>
      </w:r>
      <w:bookmarkEnd w:id="136"/>
      <w:bookmarkEnd w:id="137"/>
    </w:p>
    <w:p w14:paraId="1782FE68" w14:textId="728E35AC" w:rsidR="00BA3FD3" w:rsidRDefault="00000000">
      <w:pPr>
        <w:spacing w:line="480" w:lineRule="auto"/>
        <w:jc w:val="both"/>
      </w:pPr>
      <w:r>
        <w:t xml:space="preserve">We visually assessed all the calls from 2016, 2018, and 2019 by creating spectrograms, or visual representations of sound frequency, for all </w:t>
      </w:r>
      <w:r w:rsidR="001E13D6">
        <w:t>isolated calls</w:t>
      </w:r>
      <w:r>
        <w:t xml:space="preserve"> </w:t>
      </w:r>
      <w:r w:rsidR="001E13D6">
        <w:t>used</w:t>
      </w:r>
      <w:r>
        <w:t xml:space="preserve"> in selection tables. </w:t>
      </w:r>
      <w:r w:rsidR="001E13D6">
        <w:t xml:space="preserve">Selection tables were generated by manually highlighting calls within raw sound files, and then exporting those tables from Raven </w:t>
      </w:r>
      <w:r w:rsidR="007E6EC0">
        <w:t>in</w:t>
      </w:r>
      <w:r w:rsidR="001E13D6">
        <w:t xml:space="preserve">to R using the </w:t>
      </w:r>
      <w:r w:rsidR="00810CC9">
        <w:t>function</w:t>
      </w:r>
      <w:r w:rsidR="001E13D6">
        <w:t xml:space="preserve"> </w:t>
      </w:r>
      <w:proofErr w:type="spellStart"/>
      <w:r w:rsidR="001E13D6">
        <w:t>imp_raven</w:t>
      </w:r>
      <w:proofErr w:type="spellEnd"/>
      <w:r w:rsidR="00810CC9">
        <w:t xml:space="preserve"> </w:t>
      </w:r>
      <w:r w:rsidR="007E6EC0">
        <w:t>from</w:t>
      </w:r>
      <w:r w:rsidR="00810CC9">
        <w:t xml:space="preserve"> the package </w:t>
      </w:r>
      <w:proofErr w:type="spellStart"/>
      <w:r w:rsidR="007E6EC0">
        <w:t>Rraven</w:t>
      </w:r>
      <w:proofErr w:type="spellEnd"/>
      <w:r w:rsidR="007E6EC0">
        <w:t xml:space="preserve"> </w:t>
      </w:r>
      <w:r w:rsidR="00810CC9">
        <w:t>(Araya-Salas, 2020)</w:t>
      </w:r>
      <w:r w:rsidR="001E13D6">
        <w:t xml:space="preserve">. </w:t>
      </w:r>
      <w:r w:rsidR="00151524">
        <w:t>All selection tables were combined, and the dataset was used</w:t>
      </w:r>
      <w:r>
        <w:t xml:space="preserve"> to create a spectrographic </w:t>
      </w:r>
      <w:r>
        <w:lastRenderedPageBreak/>
        <w:t xml:space="preserve">catalogue of all calls from each year using the catalog function from the </w:t>
      </w:r>
      <w:proofErr w:type="spellStart"/>
      <w:r>
        <w:t>warbleR</w:t>
      </w:r>
      <w:proofErr w:type="spellEnd"/>
      <w:r>
        <w:t xml:space="preserve"> package in R </w:t>
      </w:r>
      <w:r w:rsidR="00151524">
        <w:t>(Araya-Salas &amp; Smith-</w:t>
      </w:r>
      <w:proofErr w:type="spellStart"/>
      <w:r w:rsidR="00151524">
        <w:t>Vidaurre</w:t>
      </w:r>
      <w:proofErr w:type="spellEnd"/>
      <w:r w:rsidR="00151524">
        <w:t xml:space="preserve">, 2017) </w:t>
      </w:r>
      <w:r>
        <w:t>(code available supplementarily). We used a window length of 512, overlap between consecutive windows was set to 85%, and our lowest and highest frequencies were 0.5kHz and 2.5kHz, respectively. We chose these frequency limits to filter out low and high frequency background noise such as</w:t>
      </w:r>
      <w:r w:rsidR="005B4E7B">
        <w:t xml:space="preserve"> traffic,</w:t>
      </w:r>
      <w:r w:rsidR="00151524">
        <w:t xml:space="preserve"> cicadas,</w:t>
      </w:r>
      <w:r>
        <w:t xml:space="preserve"> and other bird species. Calls were organized in the catalog by site. </w:t>
      </w:r>
    </w:p>
    <w:p w14:paraId="17669913" w14:textId="77777777" w:rsidR="00BA3FD3" w:rsidRDefault="00BA3FD3">
      <w:pPr>
        <w:spacing w:line="480" w:lineRule="auto"/>
        <w:jc w:val="both"/>
      </w:pPr>
    </w:p>
    <w:p w14:paraId="560B37B5" w14:textId="662AEDBA" w:rsidR="00BA3FD3" w:rsidRDefault="00000000">
      <w:pPr>
        <w:spacing w:line="480" w:lineRule="auto"/>
        <w:jc w:val="both"/>
      </w:pPr>
      <w:r>
        <w:t>Each contact call was categorized as being of low, medium, or high signal quality by a single observer (MK</w:t>
      </w:r>
      <w:r w:rsidR="00936111">
        <w:t>G</w:t>
      </w:r>
      <w:r>
        <w:t xml:space="preserve">). Low quality calls were those that had high levels of noise interference, overlap with another call, and/or had no visible harmonic bands in the signal; calls of medium quality had some visible bands but lacked higher-frequency harmonics and might contain some noise interference. High quality calls had multiple, dark bands and no noise interference. </w:t>
      </w:r>
      <w:r w:rsidR="00936111">
        <w:t>E</w:t>
      </w:r>
      <w:r>
        <w:t xml:space="preserve">ach spectrogram </w:t>
      </w:r>
      <w:r w:rsidR="00936111">
        <w:t xml:space="preserve">was evaluated </w:t>
      </w:r>
      <w:r>
        <w:t>for the presence of overlap with</w:t>
      </w:r>
      <w:r w:rsidR="00151524">
        <w:t xml:space="preserve"> other</w:t>
      </w:r>
      <w:r>
        <w:t xml:space="preserve"> calls, and whether a 2.5 kHz upper frequency limit excluded any overlapping signal or background noise. All low-quality calls were removed from the dataset along with calls that overlapped with another signal. Calls that presented with noise even after the bandpass filter was implemented were examined individually to determine whether that noise would interfere with analysis. If noise did not overlap significantly with the call or was mostly excluded as a result of the bandpass filter, it was retained. </w:t>
      </w:r>
    </w:p>
    <w:p w14:paraId="0764F160" w14:textId="77777777" w:rsidR="00BA3FD3" w:rsidRDefault="00BA3FD3">
      <w:pPr>
        <w:spacing w:line="480" w:lineRule="auto"/>
        <w:jc w:val="both"/>
      </w:pPr>
    </w:p>
    <w:p w14:paraId="468CA274" w14:textId="78457B7F" w:rsidR="00BA3FD3" w:rsidRDefault="00000000">
      <w:pPr>
        <w:spacing w:line="480" w:lineRule="auto"/>
        <w:jc w:val="both"/>
      </w:pPr>
      <w:r>
        <w:t xml:space="preserve">After our visual assessment, we evaluated the number of remaining calls per bird at each site, and the number of birds at each site. Birds with less than 3 calls and sites with less than 3 birds were removed from the dataset. We adjusted the start and end times of the remaining calls using the </w:t>
      </w:r>
      <w:proofErr w:type="spellStart"/>
      <w:r>
        <w:t>seltailor</w:t>
      </w:r>
      <w:proofErr w:type="spellEnd"/>
      <w:r>
        <w:t xml:space="preserve"> function from the </w:t>
      </w:r>
      <w:proofErr w:type="spellStart"/>
      <w:r>
        <w:t>warbleR</w:t>
      </w:r>
      <w:proofErr w:type="spellEnd"/>
      <w:r>
        <w:t xml:space="preserve"> package in R</w:t>
      </w:r>
      <w:r w:rsidR="00936111">
        <w:t xml:space="preserve"> (Araya-Salas &amp; Smith-</w:t>
      </w:r>
      <w:proofErr w:type="spellStart"/>
      <w:r w:rsidR="00936111">
        <w:t>Vidaurre</w:t>
      </w:r>
      <w:proofErr w:type="spellEnd"/>
      <w:r w:rsidR="00936111">
        <w:t xml:space="preserve">, 2017) </w:t>
      </w:r>
      <w:r>
        <w:t xml:space="preserve">(code </w:t>
      </w:r>
      <w:r>
        <w:lastRenderedPageBreak/>
        <w:t>provided in electronic supplement). Each call was then categorized based on its acoustic structure; calls with noticeably different acoustic structures were categorized as a distinct call variant and named arbitrarily. This method is subjective, but has proven to be useful as a tool to assess</w:t>
      </w:r>
      <w:r w:rsidR="00936111">
        <w:t xml:space="preserve"> the</w:t>
      </w:r>
      <w:r>
        <w:t xml:space="preserve"> overall degree of difference between variants, as described by Wright and colleagues in their previous studies on yellow-</w:t>
      </w:r>
      <w:proofErr w:type="spellStart"/>
      <w:r>
        <w:t>naped</w:t>
      </w:r>
      <w:proofErr w:type="spellEnd"/>
      <w:r>
        <w:t xml:space="preserve"> amazons </w:t>
      </w:r>
      <w:r>
        <w:fldChar w:fldCharType="begin"/>
      </w:r>
      <w:r w:rsidR="00551782">
        <w:instrText xml:space="preserve"> ADDIN EN.CITE &lt;EndNote&gt;&lt;Cite&gt;&lt;Author&gt;Wright&lt;/Author&gt;&lt;Year&gt;2008&lt;/Year&gt;&lt;RecNum&gt;0&lt;/RecNum&gt;&lt;IDText&gt;Stability and change in vocal dialects of the yellow-naped amazon&lt;/IDText&gt;&lt;DisplayText&gt;(Wright, 1996; Wright et al., 2008)&lt;/DisplayText&gt;&lt;record&gt;&lt;dates&gt;&lt;pub-dates&gt;&lt;date&gt;Sep&lt;/date&gt;&lt;/pub-dates&gt;&lt;year&gt;2008&lt;/year&gt;&lt;/dates&gt;&lt;urls&gt;&lt;related-urls&gt;&lt;url&gt;&amp;lt;Go to ISI&amp;gt;://WOS:000258490800052&lt;/url&gt;&lt;/related-urls&gt;&lt;/urls&gt;&lt;isbn&gt;0003-3472&lt;/isbn&gt;&lt;titles&gt;&lt;title&gt;Stability and change in vocal dialects of the yellow-naped amazon&lt;/title&gt;&lt;secondary-title&gt;Animal Behaviour&lt;/secondary-title&gt;&lt;/titles&gt;&lt;pages&gt;1017-1027&lt;/pages&gt;&lt;contributors&gt;&lt;authors&gt;&lt;author&gt;Wright, T. F.&lt;/author&gt;&lt;author&gt;Dahlin, C. R.&lt;/author&gt;&lt;author&gt;Salinas-Melgoza, A.&lt;/author&gt;&lt;/authors&gt;&lt;/contributors&gt;&lt;added-date format="utc"&gt;1598220039&lt;/added-date&gt;&lt;ref-type name="Journal Article"&gt;17&lt;/ref-type&gt;&lt;rec-number&gt;60&lt;/rec-number&gt;&lt;last-updated-date format="utc"&gt;1598220070&lt;/last-updated-date&gt;&lt;accession-num&gt;WOS:000258490800052&lt;/accession-num&gt;&lt;electronic-resource-num&gt;10.1016/j.anbehav.2008.03.025&lt;/electronic-resource-num&gt;&lt;volume&gt;76&lt;/volume&gt;&lt;/record&gt;&lt;/Cite&gt;&lt;Cite&gt;&lt;Author&gt;Wright&lt;/Author&gt;&lt;Year&gt;1996&lt;/Year&gt;&lt;RecNum&gt;0&lt;/RecNum&gt;&lt;IDText&gt;Regional dialects in the contact call of a parrot&lt;/IDText&gt;&lt;record&gt;&lt;dates&gt;&lt;pub-dates&gt;&lt;date&gt;Jul&lt;/date&gt;&lt;/pub-dates&gt;&lt;year&gt;1996&lt;/year&gt;&lt;/dates&gt;&lt;urls&gt;&lt;related-urls&gt;&lt;url&gt;&amp;lt;Go to ISI&amp;gt;://WOS:A1996VB67900008&lt;/url&gt;&lt;/related-urls&gt;&lt;/urls&gt;&lt;isbn&gt;0962-8452&lt;/isbn&gt;&lt;titles&gt;&lt;title&gt;Regional dialects in the contact call of a parrot&lt;/title&gt;&lt;secondary-title&gt;Proceedings of the Royal Society B-Biological Sciences&lt;/secondary-title&gt;&lt;/titles&gt;&lt;pages&gt;867-872&lt;/pages&gt;&lt;number&gt;1372&lt;/number&gt;&lt;contributors&gt;&lt;authors&gt;&lt;author&gt;Wright, T. F.&lt;/author&gt;&lt;/authors&gt;&lt;/contributors&gt;&lt;added-date format="utc"&gt;1593536335&lt;/added-date&gt;&lt;ref-type name="Journal Article"&gt;17&lt;/ref-type&gt;&lt;rec-number&gt;14&lt;/rec-number&gt;&lt;last-updated-date format="utc"&gt;1593543129&lt;/last-updated-date&gt;&lt;accession-num&gt;WOS:A1996VB67900008&lt;/accession-num&gt;&lt;electronic-resource-num&gt;10.1098/rspb.1996.0128&lt;/electronic-resource-num&gt;&lt;volume&gt;263&lt;/volume&gt;&lt;/record&gt;&lt;/Cite&gt;&lt;/EndNote&gt;</w:instrText>
      </w:r>
      <w:r>
        <w:fldChar w:fldCharType="separate"/>
      </w:r>
      <w:r>
        <w:rPr>
          <w:noProof/>
        </w:rPr>
        <w:t>(Wright, 1996; Wright et al., 2008)</w:t>
      </w:r>
      <w:r>
        <w:fldChar w:fldCharType="end"/>
      </w:r>
      <w:r>
        <w:t xml:space="preserve">. </w:t>
      </w:r>
    </w:p>
    <w:p w14:paraId="1C4106EC" w14:textId="77777777" w:rsidR="00BA3FD3" w:rsidRDefault="00BA3FD3">
      <w:pPr>
        <w:spacing w:line="480" w:lineRule="auto"/>
        <w:jc w:val="both"/>
      </w:pPr>
    </w:p>
    <w:p w14:paraId="05B349DB" w14:textId="77777777" w:rsidR="00BA3FD3" w:rsidRDefault="00000000">
      <w:pPr>
        <w:pStyle w:val="Heading2"/>
        <w:spacing w:line="480" w:lineRule="auto"/>
        <w:rPr>
          <w:rFonts w:ascii="Times New Roman" w:hAnsi="Times New Roman"/>
          <w:i/>
          <w:iCs/>
          <w:color w:val="000000"/>
          <w:sz w:val="24"/>
          <w:szCs w:val="24"/>
        </w:rPr>
      </w:pPr>
      <w:bookmarkStart w:id="138" w:name="_Toc57588852"/>
      <w:bookmarkStart w:id="139" w:name="_Toc57588957"/>
      <w:r>
        <w:rPr>
          <w:rFonts w:ascii="Times New Roman" w:hAnsi="Times New Roman"/>
          <w:i/>
          <w:iCs/>
          <w:color w:val="000000"/>
          <w:sz w:val="24"/>
          <w:szCs w:val="24"/>
        </w:rPr>
        <w:t>Statistical Analyses</w:t>
      </w:r>
      <w:bookmarkEnd w:id="138"/>
      <w:bookmarkEnd w:id="139"/>
    </w:p>
    <w:p w14:paraId="4A24F9ED" w14:textId="15ED54E3" w:rsidR="00BA3FD3" w:rsidRDefault="00000000">
      <w:pPr>
        <w:spacing w:line="480" w:lineRule="auto"/>
        <w:jc w:val="both"/>
      </w:pPr>
      <w:r>
        <w:t xml:space="preserve">All calls were sorted by country for the following analyses to aid in visual assessment of results. We conducted a spectrographic cross-correlation (SPCC) using the </w:t>
      </w:r>
      <w:proofErr w:type="spellStart"/>
      <w:r>
        <w:t>cross_correlation</w:t>
      </w:r>
      <w:proofErr w:type="spellEnd"/>
      <w:r>
        <w:t xml:space="preserve"> function from the package </w:t>
      </w:r>
      <w:proofErr w:type="spellStart"/>
      <w:r>
        <w:t>warbleR</w:t>
      </w:r>
      <w:proofErr w:type="spellEnd"/>
      <w:r>
        <w:t xml:space="preserve"> in R</w:t>
      </w:r>
      <w:r w:rsidR="00936111">
        <w:t xml:space="preserve"> (Araya-Salas &amp; Smith-</w:t>
      </w:r>
      <w:proofErr w:type="spellStart"/>
      <w:r w:rsidR="00936111">
        <w:t>Vidaurre</w:t>
      </w:r>
      <w:proofErr w:type="spellEnd"/>
      <w:r w:rsidR="00936111">
        <w:t>, 2017)</w:t>
      </w:r>
      <w:r>
        <w:t xml:space="preserve">. Our window length was set at 512, overlap was set at 85%, and we used a 0.5kHz and 2.5 kHz limit on the lower and upper frequencies. The </w:t>
      </w:r>
      <w:proofErr w:type="spellStart"/>
      <w:r w:rsidR="00936111">
        <w:t>cross_correlation</w:t>
      </w:r>
      <w:proofErr w:type="spellEnd"/>
      <w:r w:rsidR="00936111">
        <w:t xml:space="preserve"> </w:t>
      </w:r>
      <w:r>
        <w:t>function generates a correlation matrix that we used to create classic metric multidimensional scaling</w:t>
      </w:r>
      <w:r w:rsidR="00936111">
        <w:t xml:space="preserve"> (hereafter, MDS)</w:t>
      </w:r>
      <w:r>
        <w:t xml:space="preserve"> plots as well as Kruskal non-metric </w:t>
      </w:r>
      <w:r w:rsidR="00936111">
        <w:t>MDS</w:t>
      </w:r>
      <w:r>
        <w:t xml:space="preserve"> plots. The classic MDS plots were created by using the </w:t>
      </w:r>
      <w:r w:rsidR="00966D9A">
        <w:t xml:space="preserve">package </w:t>
      </w:r>
      <w:r>
        <w:t>ggplot</w:t>
      </w:r>
      <w:r w:rsidR="00966D9A">
        <w:t>2</w:t>
      </w:r>
      <w:r>
        <w:t xml:space="preserve"> </w:t>
      </w:r>
      <w:r w:rsidR="00966D9A">
        <w:t xml:space="preserve">(Wickham, 2016) </w:t>
      </w:r>
      <w:r>
        <w:t xml:space="preserve">to plot all points from the first two dimensions of the cross-correlation matrix in acoustic space. We also created Kruskal non-metric MDS plots (hereafter, kernel plots) using the function </w:t>
      </w:r>
      <w:proofErr w:type="spellStart"/>
      <w:r>
        <w:t>isoMDS</w:t>
      </w:r>
      <w:proofErr w:type="spellEnd"/>
      <w:r>
        <w:t xml:space="preserve"> from the package MASS in R</w:t>
      </w:r>
      <w:r w:rsidR="00257E75">
        <w:t xml:space="preserve"> (Venables &amp; Ripley, 2002)</w:t>
      </w:r>
      <w:r>
        <w:t>. The kernel plots we produced showed the distribution of each call using contour lines, w</w:t>
      </w:r>
      <w:r w:rsidR="00B64DDE">
        <w:t xml:space="preserve">ith </w:t>
      </w:r>
      <w:r>
        <w:t>closer lines represent</w:t>
      </w:r>
      <w:r w:rsidR="00B64DDE">
        <w:t>ing</w:t>
      </w:r>
      <w:r>
        <w:t xml:space="preserve"> a higher density of calls. The smallest circles indicate high concentrations of calls in one area of acoustic space; we refer to these as centroids. In addition to creating plots for each country, we also generated cumulative plots for each analysis to assess whether variation appeared to be random or clinal. All code used for SPCC and MDS plots was modelled on code by Smith-</w:t>
      </w:r>
      <w:proofErr w:type="spellStart"/>
      <w:r>
        <w:t>Vidaurre</w:t>
      </w:r>
      <w:proofErr w:type="spellEnd"/>
      <w:r>
        <w:t xml:space="preserve"> </w:t>
      </w:r>
      <w:r>
        <w:rPr>
          <w:i/>
          <w:iCs/>
        </w:rPr>
        <w:t>et al</w:t>
      </w:r>
      <w:r>
        <w:t xml:space="preserve">. available online via GitHub </w:t>
      </w:r>
      <w:r>
        <w:fldChar w:fldCharType="begin"/>
      </w:r>
      <w:r w:rsidR="00551782">
        <w:instrText xml:space="preserve"> ADDIN EN.CITE &lt;EndNote&gt;&lt;Cite&gt;&lt;Author&gt;Smith-Vidaurre&lt;/Author&gt;&lt;Year&gt;2020&lt;/Year&gt;&lt;RecNum&gt;0&lt;/RecNum&gt;&lt;IDText&gt;Individual signatures outweigh social group identity in contact calls of a communally nesting parrot&lt;/IDText&gt;&lt;DisplayText&gt;(Smith-Vidaurre, Araya-Salas, &amp;amp; Wright, 2020)&lt;/DisplayText&gt;&lt;record&gt;&lt;dates&gt;&lt;pub-dates&gt;&lt;date&gt;Mar-Apr&lt;/date&gt;&lt;/pub-dates&gt;&lt;year&gt;2020&lt;/year&gt;&lt;/dates&gt;&lt;urls&gt;&lt;related-urls&gt;&lt;url&gt;&amp;lt;Go to ISI&amp;gt;://WOS:000537266400019&lt;/url&gt;&lt;/related-urls&gt;&lt;/urls&gt;&lt;isbn&gt;1045-2249&lt;/isbn&gt;&lt;titles&gt;&lt;title&gt;Individual signatures outweigh social group identity in contact calls of a communally nesting parrot&lt;/title&gt;&lt;secondary-title&gt;Behavioral Ecology&lt;/secondary-title&gt;&lt;/titles&gt;&lt;pages&gt;448-458&lt;/pages&gt;&lt;number&gt;2&lt;/number&gt;&lt;contributors&gt;&lt;authors&gt;&lt;author&gt;Smith-Vidaurre, G.&lt;/author&gt;&lt;author&gt;Araya-Salas, M.&lt;/author&gt;&lt;author&gt;Wright, T. F.&lt;/author&gt;&lt;/authors&gt;&lt;/contributors&gt;&lt;added-date format="utc"&gt;1600805824&lt;/added-date&gt;&lt;ref-type name="Journal Article"&gt;17&lt;/ref-type&gt;&lt;rec-number&gt;89&lt;/rec-number&gt;&lt;last-updated-date format="utc"&gt;1600805824&lt;/last-updated-date&gt;&lt;accession-num&gt;WOS:000537266400019&lt;/accession-num&gt;&lt;electronic-resource-num&gt;10.1093/beheco/arz202&lt;/electronic-resource-num&gt;&lt;volume&gt;31&lt;/volume&gt;&lt;/record&gt;&lt;/Cite&gt;&lt;/EndNote&gt;</w:instrText>
      </w:r>
      <w:r>
        <w:fldChar w:fldCharType="separate"/>
      </w:r>
      <w:r>
        <w:rPr>
          <w:noProof/>
        </w:rPr>
        <w:t>(Smith-Vidaurre, Araya-Salas, &amp; Wright, 2020)</w:t>
      </w:r>
      <w:r>
        <w:fldChar w:fldCharType="end"/>
      </w:r>
      <w:r>
        <w:t xml:space="preserve">. </w:t>
      </w:r>
    </w:p>
    <w:p w14:paraId="0794C8C0" w14:textId="77777777" w:rsidR="00BA3FD3" w:rsidRDefault="00BA3FD3">
      <w:pPr>
        <w:spacing w:line="480" w:lineRule="auto"/>
      </w:pPr>
    </w:p>
    <w:p w14:paraId="71E62472" w14:textId="14616E15" w:rsidR="00BA3FD3" w:rsidRDefault="00000000">
      <w:pPr>
        <w:spacing w:line="480" w:lineRule="auto"/>
      </w:pPr>
      <w:r>
        <w:t xml:space="preserve">We used a principal component analysis as an alternative approach to measure similarity between call variants across the range. We accomplished this by first using the </w:t>
      </w:r>
      <w:proofErr w:type="spellStart"/>
      <w:r>
        <w:t>spectro_analysis</w:t>
      </w:r>
      <w:proofErr w:type="spellEnd"/>
      <w:r>
        <w:t xml:space="preserve"> function from the </w:t>
      </w:r>
      <w:proofErr w:type="spellStart"/>
      <w:r>
        <w:t>warbleR</w:t>
      </w:r>
      <w:proofErr w:type="spellEnd"/>
      <w:r>
        <w:t xml:space="preserve"> package in R</w:t>
      </w:r>
      <w:r w:rsidR="00B64DDE">
        <w:t xml:space="preserve"> (Araya-Salas &amp; Smith-</w:t>
      </w:r>
      <w:proofErr w:type="spellStart"/>
      <w:r w:rsidR="00B64DDE">
        <w:t>Vidaurre</w:t>
      </w:r>
      <w:proofErr w:type="spellEnd"/>
      <w:r w:rsidR="00B64DDE">
        <w:t>, 2017)</w:t>
      </w:r>
      <w:r>
        <w:t xml:space="preserve"> to measure acoustic parameters across calls, and then using the </w:t>
      </w:r>
      <w:proofErr w:type="spellStart"/>
      <w:r>
        <w:t>prcomp</w:t>
      </w:r>
      <w:proofErr w:type="spellEnd"/>
      <w:r>
        <w:t xml:space="preserve"> function </w:t>
      </w:r>
      <w:r w:rsidR="00B64DDE">
        <w:t xml:space="preserve">in R </w:t>
      </w:r>
      <w:r>
        <w:t xml:space="preserve">to apply the principal component analysis (PCA). We plotted the first 2 principal components for each region as a ground-truthing method to validate the approach. We used the function </w:t>
      </w:r>
      <w:proofErr w:type="spellStart"/>
      <w:r>
        <w:t>levene</w:t>
      </w:r>
      <w:r w:rsidR="00B80C42">
        <w:t>.</w:t>
      </w:r>
      <w:r>
        <w:t>Test</w:t>
      </w:r>
      <w:proofErr w:type="spellEnd"/>
      <w:r>
        <w:t xml:space="preserve">() in R test to assess for equal variances, and the function </w:t>
      </w:r>
      <w:proofErr w:type="spellStart"/>
      <w:r>
        <w:t>shapiro.test</w:t>
      </w:r>
      <w:proofErr w:type="spellEnd"/>
      <w:r>
        <w:t>()</w:t>
      </w:r>
      <w:r w:rsidR="00BC2297">
        <w:t xml:space="preserve"> (Venables &amp; Ripley, 2002)</w:t>
      </w:r>
      <w:r>
        <w:t xml:space="preserve"> to evaluate the normality of our dataset. </w:t>
      </w:r>
      <w:commentRangeStart w:id="140"/>
      <w:commentRangeStart w:id="141"/>
      <w:commentRangeStart w:id="142"/>
      <w:r>
        <w:t xml:space="preserve">We performed Welch’s ANOVA on principle components 1 and 2 from our PCA output to evaluate for differences among variants. To determine which variant comparisons showed significant differences, we conducted a Games-Howell post-hoc analysis on our ANOVA results using the </w:t>
      </w:r>
      <w:proofErr w:type="spellStart"/>
      <w:r>
        <w:t>posthocTGH</w:t>
      </w:r>
      <w:proofErr w:type="spellEnd"/>
      <w:r>
        <w:t>() function in R.</w:t>
      </w:r>
      <w:commentRangeEnd w:id="140"/>
      <w:r>
        <w:commentReference w:id="140"/>
      </w:r>
      <w:commentRangeEnd w:id="141"/>
      <w:r w:rsidR="00E54C31">
        <w:rPr>
          <w:rStyle w:val="CommentReference"/>
        </w:rPr>
        <w:commentReference w:id="141"/>
      </w:r>
      <w:commentRangeEnd w:id="142"/>
      <w:r w:rsidR="0086034B">
        <w:rPr>
          <w:rStyle w:val="CommentReference"/>
        </w:rPr>
        <w:commentReference w:id="142"/>
      </w:r>
    </w:p>
    <w:p w14:paraId="25111A2F" w14:textId="77777777" w:rsidR="00BA3FD3" w:rsidRDefault="00BA3FD3">
      <w:pPr>
        <w:spacing w:line="480" w:lineRule="auto"/>
        <w:ind w:firstLine="720"/>
      </w:pPr>
    </w:p>
    <w:p w14:paraId="1C263ECA" w14:textId="77777777" w:rsidR="00BA3FD3" w:rsidRDefault="00000000">
      <w:pPr>
        <w:pStyle w:val="Heading1"/>
        <w:spacing w:line="480" w:lineRule="auto"/>
        <w:jc w:val="center"/>
        <w:rPr>
          <w:rFonts w:ascii="Times New Roman" w:hAnsi="Times New Roman"/>
          <w:color w:val="000000"/>
          <w:sz w:val="24"/>
          <w:szCs w:val="24"/>
        </w:rPr>
      </w:pPr>
      <w:r>
        <w:br w:type="page"/>
      </w:r>
      <w:bookmarkStart w:id="143" w:name="_Toc57588958"/>
      <w:bookmarkStart w:id="144" w:name="_Toc57588853"/>
      <w:r>
        <w:rPr>
          <w:rFonts w:ascii="Times New Roman" w:hAnsi="Times New Roman"/>
          <w:color w:val="000000"/>
          <w:sz w:val="24"/>
          <w:szCs w:val="24"/>
        </w:rPr>
        <w:lastRenderedPageBreak/>
        <w:t>RESULTS</w:t>
      </w:r>
      <w:bookmarkEnd w:id="143"/>
      <w:bookmarkEnd w:id="144"/>
    </w:p>
    <w:p w14:paraId="02438A54" w14:textId="77777777" w:rsidR="00BA3FD3" w:rsidRDefault="00000000">
      <w:pPr>
        <w:pStyle w:val="Heading2"/>
        <w:spacing w:line="480" w:lineRule="auto"/>
        <w:rPr>
          <w:rFonts w:ascii="Times New Roman" w:hAnsi="Times New Roman"/>
          <w:i/>
          <w:iCs/>
          <w:color w:val="000000"/>
          <w:sz w:val="24"/>
          <w:szCs w:val="24"/>
        </w:rPr>
      </w:pPr>
      <w:bookmarkStart w:id="145" w:name="_Toc57588959"/>
      <w:bookmarkStart w:id="146" w:name="_Toc57588854"/>
      <w:r>
        <w:rPr>
          <w:rFonts w:ascii="Times New Roman" w:hAnsi="Times New Roman"/>
          <w:i/>
          <w:iCs/>
          <w:color w:val="000000"/>
          <w:sz w:val="24"/>
          <w:szCs w:val="24"/>
        </w:rPr>
        <w:t>Contact Calls and Quality Assessment</w:t>
      </w:r>
      <w:bookmarkEnd w:id="145"/>
      <w:bookmarkEnd w:id="146"/>
    </w:p>
    <w:p w14:paraId="741E5BCE" w14:textId="77777777" w:rsidR="00BA3FD3" w:rsidRDefault="00000000">
      <w:pPr>
        <w:spacing w:line="480" w:lineRule="auto"/>
        <w:jc w:val="both"/>
      </w:pPr>
      <w:r>
        <w:t>We surveyed 72 locations in Mesoamerica where yellow-</w:t>
      </w:r>
      <w:proofErr w:type="spellStart"/>
      <w:r>
        <w:t>naped</w:t>
      </w:r>
      <w:proofErr w:type="spellEnd"/>
      <w:r>
        <w:t xml:space="preserve"> amazons are known to occur or have occurred historically. We observed this species at 56 of those sites, and recorded individuals at 47 sites. In 2016 our team was able to sample contact calls at 22 locations in Costa Rica and 9 in Nicaragua; we recorded birds at 10 sites in Mexico between 2018 and 2019. In 2019 we sampled birds at 2 sites in Guatemala and 4 in the Bay Islands of Honduras. We identified and selected 2,561 yellow-</w:t>
      </w:r>
      <w:proofErr w:type="spellStart"/>
      <w:r>
        <w:t>naped</w:t>
      </w:r>
      <w:proofErr w:type="spellEnd"/>
      <w:r>
        <w:t xml:space="preserve"> amazon contact calls from our field recordings and removed 116 of those during quality assessment due to the presence of noise overlap or low signal quality. In total, 26 birds were removed from the remaining dataset due to retention of fewer than three contact calls. Eight birds were removed from Mexico 2018/2019, 4 from Guatemala, 1 from the Bay Islands, Honduras, 2 from Nicaragua, and 11 from Costa Rica. Three sites from Costa Rica (</w:t>
      </w:r>
      <w:proofErr w:type="spellStart"/>
      <w:r>
        <w:t>Enseñada</w:t>
      </w:r>
      <w:proofErr w:type="spellEnd"/>
      <w:r>
        <w:t xml:space="preserve">, Pelon </w:t>
      </w:r>
      <w:proofErr w:type="spellStart"/>
      <w:r>
        <w:t>Bajura</w:t>
      </w:r>
      <w:proofErr w:type="spellEnd"/>
      <w:r>
        <w:t xml:space="preserve">, and Palo Verde) were removed as a result of having fewer than 3 birds. None of the other countries surveyed had sites removed during quality assessment. </w:t>
      </w:r>
    </w:p>
    <w:p w14:paraId="4BB4DCE2" w14:textId="77777777" w:rsidR="00BA3FD3" w:rsidRDefault="00BA3FD3">
      <w:pPr>
        <w:spacing w:line="480" w:lineRule="auto"/>
        <w:jc w:val="both"/>
      </w:pPr>
    </w:p>
    <w:p w14:paraId="748A9BFF" w14:textId="6D103ABD" w:rsidR="00BA3FD3" w:rsidRDefault="00000000">
      <w:pPr>
        <w:spacing w:line="480" w:lineRule="auto"/>
        <w:jc w:val="both"/>
      </w:pPr>
      <w:r>
        <w:t>We retained 2,338 yellow-</w:t>
      </w:r>
      <w:proofErr w:type="spellStart"/>
      <w:r>
        <w:t>naped</w:t>
      </w:r>
      <w:proofErr w:type="spellEnd"/>
      <w:r>
        <w:t xml:space="preserve"> amazon contact calls from our original dataset for analysis. We classified 21.5% of calls as medium quality, and 78.5% of calls as high quality. </w:t>
      </w:r>
      <w:ins w:id="147" w:author="Timothy Wright" w:date="2023-03-10T16:37:00Z">
        <w:r w:rsidR="0086034B">
          <w:t>Contact calls from</w:t>
        </w:r>
        <w:r w:rsidR="0086034B">
          <w:t xml:space="preserve"> </w:t>
        </w:r>
      </w:ins>
      <w:r>
        <w:t>Mexico represented 23.3% of contact calls in the final dataset</w:t>
      </w:r>
      <w:ins w:id="148" w:author="Timothy Wright" w:date="2023-03-10T16:37:00Z">
        <w:r w:rsidR="0086034B">
          <w:t xml:space="preserve">, </w:t>
        </w:r>
        <w:r w:rsidR="0086034B">
          <w:t>Guatemala</w:t>
        </w:r>
        <w:r w:rsidR="0086034B">
          <w:t xml:space="preserve"> </w:t>
        </w:r>
      </w:ins>
      <w:del w:id="149" w:author="Timothy Wright" w:date="2023-03-10T16:37:00Z">
        <w:r w:rsidDel="0086034B">
          <w:delText xml:space="preserve"> and </w:delText>
        </w:r>
      </w:del>
      <w:r>
        <w:t>1.5%</w:t>
      </w:r>
      <w:del w:id="150" w:author="Timothy Wright" w:date="2023-03-10T16:38:00Z">
        <w:r w:rsidDel="0086034B">
          <w:delText xml:space="preserve"> of calls</w:delText>
        </w:r>
      </w:del>
      <w:del w:id="151" w:author="Timothy Wright" w:date="2023-03-10T16:37:00Z">
        <w:r w:rsidDel="0086034B">
          <w:delText xml:space="preserve"> were from Guatemal</w:delText>
        </w:r>
      </w:del>
      <w:ins w:id="152" w:author="Timothy Wright" w:date="2023-03-10T16:37:00Z">
        <w:r w:rsidR="0086034B">
          <w:t>,</w:t>
        </w:r>
      </w:ins>
      <w:del w:id="153" w:author="Timothy Wright" w:date="2023-03-10T16:37:00Z">
        <w:r w:rsidDel="0086034B">
          <w:delText>a.</w:delText>
        </w:r>
      </w:del>
      <w:r>
        <w:t xml:space="preserve"> </w:t>
      </w:r>
      <w:del w:id="154" w:author="Timothy Wright" w:date="2023-03-10T16:37:00Z">
        <w:r w:rsidDel="0086034B">
          <w:delText xml:space="preserve">Contact calls from </w:delText>
        </w:r>
      </w:del>
      <w:r>
        <w:t xml:space="preserve">the Bay Islands, Honduras </w:t>
      </w:r>
      <w:del w:id="155" w:author="Timothy Wright" w:date="2023-03-10T16:37:00Z">
        <w:r w:rsidDel="0086034B">
          <w:delText xml:space="preserve">made up </w:delText>
        </w:r>
      </w:del>
      <w:r>
        <w:t>9.3%</w:t>
      </w:r>
      <w:del w:id="156" w:author="Timothy Wright" w:date="2023-03-10T16:37:00Z">
        <w:r w:rsidDel="0086034B">
          <w:delText xml:space="preserve"> of the dataset</w:delText>
        </w:r>
      </w:del>
      <w:r>
        <w:t xml:space="preserve">, </w:t>
      </w:r>
      <w:ins w:id="157" w:author="Timothy Wright" w:date="2023-03-10T16:38:00Z">
        <w:r w:rsidR="0086034B">
          <w:t xml:space="preserve">Nicaragua </w:t>
        </w:r>
      </w:ins>
      <w:r>
        <w:t xml:space="preserve">23% </w:t>
      </w:r>
      <w:del w:id="158" w:author="Timothy Wright" w:date="2023-03-10T16:38:00Z">
        <w:r w:rsidDel="0086034B">
          <w:delText>are from Nicaraguan individuals</w:delText>
        </w:r>
      </w:del>
      <w:r>
        <w:t xml:space="preserve">, and </w:t>
      </w:r>
      <w:ins w:id="159" w:author="Timothy Wright" w:date="2023-03-10T16:38:00Z">
        <w:r w:rsidR="0086034B">
          <w:t xml:space="preserve">Costa Rica </w:t>
        </w:r>
      </w:ins>
      <w:r>
        <w:t xml:space="preserve">43% </w:t>
      </w:r>
      <w:del w:id="160" w:author="Timothy Wright" w:date="2023-03-10T16:38:00Z">
        <w:r w:rsidDel="0086034B">
          <w:delText>are from birds in Costa Rica</w:delText>
        </w:r>
      </w:del>
      <w:ins w:id="161" w:author="Timothy Wright" w:date="2023-03-10T16:38:00Z">
        <w:r w:rsidR="0086034B">
          <w:t xml:space="preserve">of </w:t>
        </w:r>
      </w:ins>
      <w:ins w:id="162" w:author="Timothy Wright" w:date="2023-03-10T16:39:00Z">
        <w:r w:rsidR="0086034B">
          <w:t xml:space="preserve">all </w:t>
        </w:r>
      </w:ins>
      <w:ins w:id="163" w:author="Timothy Wright" w:date="2023-03-10T16:38:00Z">
        <w:r w:rsidR="0086034B">
          <w:t>calls</w:t>
        </w:r>
      </w:ins>
      <w:r>
        <w:t>.</w:t>
      </w:r>
    </w:p>
    <w:p w14:paraId="048F73EF" w14:textId="77777777" w:rsidR="00BA3FD3" w:rsidRDefault="00BA3FD3">
      <w:pPr>
        <w:spacing w:line="480" w:lineRule="auto"/>
        <w:ind w:firstLine="720"/>
        <w:jc w:val="both"/>
      </w:pPr>
    </w:p>
    <w:p w14:paraId="0E5F59B1" w14:textId="77777777" w:rsidR="00BA3FD3" w:rsidRDefault="00000000">
      <w:pPr>
        <w:pStyle w:val="Heading2"/>
        <w:spacing w:line="480" w:lineRule="auto"/>
        <w:rPr>
          <w:rFonts w:ascii="Times New Roman" w:hAnsi="Times New Roman"/>
          <w:i/>
          <w:iCs/>
          <w:color w:val="000000"/>
          <w:sz w:val="24"/>
          <w:szCs w:val="24"/>
        </w:rPr>
      </w:pPr>
      <w:bookmarkStart w:id="164" w:name="_Toc57588855"/>
      <w:bookmarkStart w:id="165" w:name="_Toc57588960"/>
      <w:r>
        <w:rPr>
          <w:rFonts w:ascii="Times New Roman" w:hAnsi="Times New Roman"/>
          <w:i/>
          <w:iCs/>
          <w:color w:val="000000"/>
          <w:sz w:val="24"/>
          <w:szCs w:val="24"/>
        </w:rPr>
        <w:t>Call Variants Across the Range</w:t>
      </w:r>
      <w:bookmarkEnd w:id="164"/>
      <w:bookmarkEnd w:id="165"/>
    </w:p>
    <w:p w14:paraId="7B0081D0" w14:textId="719497B8" w:rsidR="00BA3FD3" w:rsidRDefault="00000000">
      <w:pPr>
        <w:spacing w:line="480" w:lineRule="auto"/>
        <w:jc w:val="both"/>
      </w:pPr>
      <w:r>
        <w:t>Our visual classification of yellow-</w:t>
      </w:r>
      <w:proofErr w:type="spellStart"/>
      <w:r>
        <w:t>naped</w:t>
      </w:r>
      <w:proofErr w:type="spellEnd"/>
      <w:r>
        <w:t xml:space="preserve"> amazon contact calls yielded 14 different call variants across the species range (Figure 2). We identified 4 variants in Mexico and 2 variants in </w:t>
      </w:r>
      <w:r>
        <w:lastRenderedPageBreak/>
        <w:t xml:space="preserve">Guatemala. In the Bay Islands Honduras, recorded individuals exhibited 2 distinct variants. Previously, Wright </w:t>
      </w:r>
      <w:r>
        <w:rPr>
          <w:i/>
          <w:iCs/>
        </w:rPr>
        <w:t>et al.</w:t>
      </w:r>
      <w:r>
        <w:t xml:space="preserve"> reported 3 call variants in Costa Rica during a 1994 survey and the same 3 variants and a new subvariant during a second survey in 2005 </w:t>
      </w:r>
      <w:r>
        <w:fldChar w:fldCharType="begin"/>
      </w:r>
      <w:r w:rsidR="00551782">
        <w:instrText xml:space="preserve"> ADDIN EN.CITE &lt;EndNote&gt;&lt;Cite&gt;&lt;Author&gt;Wright&lt;/Author&gt;&lt;Year&gt;2008&lt;/Year&gt;&lt;RecNum&gt;0&lt;/RecNum&gt;&lt;IDText&gt;Stability and change in vocal dialects of the yellow-naped amazon&lt;/IDText&gt;&lt;DisplayText&gt;(Wright, 1996; Wright et al., 2008)&lt;/DisplayText&gt;&lt;record&gt;&lt;dates&gt;&lt;pub-dates&gt;&lt;date&gt;Sep&lt;/date&gt;&lt;/pub-dates&gt;&lt;year&gt;2008&lt;/year&gt;&lt;/dates&gt;&lt;urls&gt;&lt;related-urls&gt;&lt;url&gt;&amp;lt;Go to ISI&amp;gt;://WOS:000258490800052&lt;/url&gt;&lt;/related-urls&gt;&lt;/urls&gt;&lt;isbn&gt;0003-3472&lt;/isbn&gt;&lt;titles&gt;&lt;title&gt;Stability and change in vocal dialects of the yellow-naped amazon&lt;/title&gt;&lt;secondary-title&gt;Animal Behaviour&lt;/secondary-title&gt;&lt;/titles&gt;&lt;pages&gt;1017-1027&lt;/pages&gt;&lt;contributors&gt;&lt;authors&gt;&lt;author&gt;Wright, T. F.&lt;/author&gt;&lt;author&gt;Dahlin, C. R.&lt;/author&gt;&lt;author&gt;Salinas-Melgoza, A.&lt;/author&gt;&lt;/authors&gt;&lt;/contributors&gt;&lt;added-date format="utc"&gt;1598220039&lt;/added-date&gt;&lt;ref-type name="Journal Article"&gt;17&lt;/ref-type&gt;&lt;rec-number&gt;60&lt;/rec-number&gt;&lt;last-updated-date format="utc"&gt;1598220070&lt;/last-updated-date&gt;&lt;accession-num&gt;WOS:000258490800052&lt;/accession-num&gt;&lt;electronic-resource-num&gt;10.1016/j.anbehav.2008.03.025&lt;/electronic-resource-num&gt;&lt;volume&gt;76&lt;/volume&gt;&lt;/record&gt;&lt;/Cite&gt;&lt;Cite&gt;&lt;Author&gt;Wright&lt;/Author&gt;&lt;Year&gt;1996&lt;/Year&gt;&lt;RecNum&gt;0&lt;/RecNum&gt;&lt;IDText&gt;Regional dialects in the contact call of a parrot&lt;/IDText&gt;&lt;record&gt;&lt;dates&gt;&lt;pub-dates&gt;&lt;date&gt;Jul&lt;/date&gt;&lt;/pub-dates&gt;&lt;year&gt;1996&lt;/year&gt;&lt;/dates&gt;&lt;urls&gt;&lt;related-urls&gt;&lt;url&gt;&amp;lt;Go to ISI&amp;gt;://WOS:A1996VB67900008&lt;/url&gt;&lt;/related-urls&gt;&lt;/urls&gt;&lt;isbn&gt;0962-8452&lt;/isbn&gt;&lt;titles&gt;&lt;title&gt;Regional dialects in the contact call of a parrot&lt;/title&gt;&lt;secondary-title&gt;Proceedings of the Royal Society B-Biological Sciences&lt;/secondary-title&gt;&lt;/titles&gt;&lt;pages&gt;867-872&lt;/pages&gt;&lt;number&gt;1372&lt;/number&gt;&lt;contributors&gt;&lt;authors&gt;&lt;author&gt;Wright, T. F.&lt;/author&gt;&lt;/authors&gt;&lt;/contributors&gt;&lt;added-date format="utc"&gt;1593536335&lt;/added-date&gt;&lt;ref-type name="Journal Article"&gt;17&lt;/ref-type&gt;&lt;rec-number&gt;14&lt;/rec-number&gt;&lt;last-updated-date format="utc"&gt;1593543129&lt;/last-updated-date&gt;&lt;accession-num&gt;WOS:A1996VB67900008&lt;/accession-num&gt;&lt;electronic-resource-num&gt;10.1098/rspb.1996.0128&lt;/electronic-resource-num&gt;&lt;volume&gt;263&lt;/volume&gt;&lt;/record&gt;&lt;/Cite&gt;&lt;/EndNote&gt;</w:instrText>
      </w:r>
      <w:r>
        <w:fldChar w:fldCharType="separate"/>
      </w:r>
      <w:r>
        <w:rPr>
          <w:noProof/>
        </w:rPr>
        <w:t>(Wright, 1996; Wright et al., 2008)</w:t>
      </w:r>
      <w:r>
        <w:fldChar w:fldCharType="end"/>
      </w:r>
      <w:r>
        <w:t xml:space="preserve">; our visual analysis of contact calls collected from these same regions during 2016 indicate that birds in Nicaragua give 4 different variants, one of which was previously reported at the northern border of Costa Rica, and birds in Costa Rica give 2 different variants, both of which were reported in the previous surveys. Sixteen percent of the 243 birds in our dataset exhibited more than 1 contact call variant (previously referred to as “bilingual” birds). Overall, these observations were rare, and primarily concentrated in Costa Rica (N = </w:t>
      </w:r>
      <w:r w:rsidR="00856965">
        <w:t>16</w:t>
      </w:r>
      <w:r>
        <w:t>), although bilingual birds were also recorded in Mexico (N = 2) and Guatemala (N = 1). None of the birds in our dataset from Nicaragua or Honduras were bilingual.</w:t>
      </w:r>
    </w:p>
    <w:p w14:paraId="5D80F056" w14:textId="77777777" w:rsidR="00BA3FD3" w:rsidRDefault="00BA3FD3">
      <w:pPr>
        <w:spacing w:line="480" w:lineRule="auto"/>
        <w:jc w:val="both"/>
        <w:sectPr w:rsidR="00BA3FD3">
          <w:pgSz w:w="12240" w:h="15840"/>
          <w:pgMar w:top="1440" w:right="1440" w:bottom="1440" w:left="1440" w:header="720" w:footer="720" w:gutter="0"/>
          <w:lnNumType w:countBy="1" w:restart="continuous"/>
          <w:cols w:space="720"/>
          <w:docGrid w:linePitch="360"/>
        </w:sectPr>
      </w:pPr>
    </w:p>
    <w:p w14:paraId="3691031C" w14:textId="77777777" w:rsidR="00BA3FD3" w:rsidRDefault="00FF1345">
      <w:bookmarkStart w:id="166" w:name="_Toc54970086"/>
      <w:bookmarkStart w:id="167" w:name="_Toc56622717"/>
      <w:r>
        <w:rPr>
          <w:noProof/>
        </w:rPr>
        <w:lastRenderedPageBreak/>
        <w:drawing>
          <wp:anchor distT="0" distB="0" distL="114300" distR="114300" simplePos="0" relativeHeight="251649024" behindDoc="0" locked="0" layoutInCell="1" allowOverlap="1" wp14:anchorId="5F9DB6C8" wp14:editId="0EFAC0A0">
            <wp:simplePos x="0" y="0"/>
            <wp:positionH relativeFrom="column">
              <wp:posOffset>-637540</wp:posOffset>
            </wp:positionH>
            <wp:positionV relativeFrom="paragraph">
              <wp:posOffset>144145</wp:posOffset>
            </wp:positionV>
            <wp:extent cx="7291070" cy="4742815"/>
            <wp:effectExtent l="0" t="0" r="0" b="0"/>
            <wp:wrapTopAndBottom/>
            <wp:docPr id="256"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91070" cy="47428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6"/>
      <w:bookmarkEnd w:id="167"/>
    </w:p>
    <w:p w14:paraId="74312A47" w14:textId="77777777" w:rsidR="00BA3FD3" w:rsidRDefault="00BA3FD3"/>
    <w:p w14:paraId="1D2FCF38" w14:textId="77777777" w:rsidR="00BA3FD3" w:rsidRDefault="00000000">
      <w:pPr>
        <w:keepNext/>
        <w:spacing w:line="480" w:lineRule="auto"/>
        <w:outlineLvl w:val="0"/>
      </w:pPr>
      <w:bookmarkStart w:id="168" w:name="_Toc57588856"/>
      <w:bookmarkStart w:id="169" w:name="_Toc56760068"/>
      <w:bookmarkStart w:id="170" w:name="_Toc56622718"/>
      <w:bookmarkStart w:id="171" w:name="_Toc57588961"/>
      <w:bookmarkStart w:id="172" w:name="_Toc54970087"/>
      <w:r>
        <w:rPr>
          <w:rStyle w:val="Heading3Char"/>
          <w:rFonts w:ascii="Times New Roman" w:hAnsi="Times New Roman"/>
          <w:b/>
          <w:bCs/>
          <w:color w:val="000000"/>
        </w:rPr>
        <w:t>Figure 2.</w:t>
      </w:r>
      <w:r>
        <w:rPr>
          <w:b/>
          <w:bCs/>
          <w:color w:val="000000"/>
          <w:sz w:val="22"/>
          <w:szCs w:val="22"/>
        </w:rPr>
        <w:t xml:space="preserve"> </w:t>
      </w:r>
      <w:r>
        <w:t>Spectrograms of each identified call variant with the country of origin listed above and the call variant name listed below the image. All images are shown on a 0.6 second timescale at 3.5 kHz frequency.</w:t>
      </w:r>
      <w:bookmarkEnd w:id="168"/>
      <w:bookmarkEnd w:id="169"/>
      <w:bookmarkEnd w:id="170"/>
      <w:bookmarkEnd w:id="171"/>
      <w:bookmarkEnd w:id="172"/>
    </w:p>
    <w:p w14:paraId="4E2D60B3" w14:textId="77777777" w:rsidR="00BA3FD3" w:rsidRDefault="00BA3FD3">
      <w:pPr>
        <w:spacing w:line="480" w:lineRule="auto"/>
        <w:jc w:val="both"/>
        <w:sectPr w:rsidR="00BA3FD3">
          <w:pgSz w:w="12240" w:h="15840"/>
          <w:pgMar w:top="1440" w:right="1440" w:bottom="1440" w:left="1440" w:header="720" w:footer="720" w:gutter="0"/>
          <w:lnNumType w:countBy="1" w:restart="continuous"/>
          <w:cols w:space="720"/>
          <w:docGrid w:linePitch="360"/>
        </w:sectPr>
      </w:pPr>
    </w:p>
    <w:p w14:paraId="3DE38633" w14:textId="77777777" w:rsidR="00BA3FD3" w:rsidRDefault="00000000">
      <w:pPr>
        <w:pStyle w:val="Heading2"/>
        <w:spacing w:line="480" w:lineRule="auto"/>
        <w:rPr>
          <w:rFonts w:ascii="Times New Roman" w:hAnsi="Times New Roman"/>
          <w:i/>
          <w:iCs/>
          <w:color w:val="000000"/>
          <w:sz w:val="24"/>
          <w:szCs w:val="24"/>
        </w:rPr>
      </w:pPr>
      <w:bookmarkStart w:id="173" w:name="_Toc57588962"/>
      <w:bookmarkStart w:id="174" w:name="_Toc57588857"/>
      <w:r>
        <w:rPr>
          <w:rFonts w:ascii="Times New Roman" w:hAnsi="Times New Roman"/>
          <w:i/>
          <w:iCs/>
          <w:color w:val="000000"/>
          <w:sz w:val="24"/>
          <w:szCs w:val="24"/>
        </w:rPr>
        <w:lastRenderedPageBreak/>
        <w:t>Spectrographic Cross-Correlations</w:t>
      </w:r>
      <w:bookmarkEnd w:id="173"/>
      <w:bookmarkEnd w:id="174"/>
    </w:p>
    <w:p w14:paraId="5CA01DD4" w14:textId="77777777" w:rsidR="00BA3FD3" w:rsidRDefault="00000000">
      <w:pPr>
        <w:spacing w:line="480" w:lineRule="auto"/>
        <w:jc w:val="both"/>
      </w:pPr>
      <w:r>
        <w:t xml:space="preserve">SPCC analyses for each </w:t>
      </w:r>
      <w:commentRangeStart w:id="175"/>
      <w:commentRangeStart w:id="176"/>
      <w:r>
        <w:t>country supported some, but not all of our call classifications</w:t>
      </w:r>
      <w:commentRangeEnd w:id="175"/>
      <w:r>
        <w:commentReference w:id="175"/>
      </w:r>
      <w:commentRangeEnd w:id="176"/>
      <w:r w:rsidR="0086034B">
        <w:rPr>
          <w:rStyle w:val="CommentReference"/>
        </w:rPr>
        <w:commentReference w:id="176"/>
      </w:r>
      <w:r>
        <w:t xml:space="preserve"> for the yellow-</w:t>
      </w:r>
      <w:proofErr w:type="spellStart"/>
      <w:r>
        <w:t>naped</w:t>
      </w:r>
      <w:proofErr w:type="spellEnd"/>
      <w:r>
        <w:t xml:space="preserve"> amazon contact call variants identified across the range (Figure 3). Plots of contact calls recorded in Mexico showed an intermediate level of clustering among the 4 identified variants, with some grouping together more strongly than others. For example, variants Branch and Jump each show strong clustering, but they are both completely overlapped by both the Bridge and Fracture variants. Each variant demonstrated a degree of geographic separation, as only one call type was exhibited at each site, with the exception of the Roberto Barrios. Two of the 8 birds recorded at this site gave both Fracture and Jump variants. </w:t>
      </w:r>
    </w:p>
    <w:p w14:paraId="05A53CEA" w14:textId="77777777" w:rsidR="00BA3FD3" w:rsidRDefault="00BA3FD3">
      <w:pPr>
        <w:spacing w:line="480" w:lineRule="auto"/>
        <w:jc w:val="both"/>
      </w:pPr>
    </w:p>
    <w:p w14:paraId="2F1E89E4" w14:textId="77777777" w:rsidR="00BA3FD3" w:rsidRDefault="00000000">
      <w:pPr>
        <w:spacing w:line="480" w:lineRule="auto"/>
        <w:jc w:val="both"/>
      </w:pPr>
      <w:r>
        <w:t xml:space="preserve">The 2 variants identified in Guatemala, Plantation and Hill, exhibited weak clustering when plotted in acoustic space, and both call types overlapped significantly. Kernel plots for these variants also illustrated more than one central concentration of calls for each type. When examining the geographic patterns of call variants in Guatemala, it appears that each variant was given at only one site; however, it should be noted that one bird which was excluded from our analyses called using both variants at the northernmost site, Los </w:t>
      </w:r>
      <w:proofErr w:type="spellStart"/>
      <w:r>
        <w:t>Tarrales</w:t>
      </w:r>
      <w:proofErr w:type="spellEnd"/>
      <w:r>
        <w:t xml:space="preserve">. </w:t>
      </w:r>
    </w:p>
    <w:p w14:paraId="419CC21A" w14:textId="77777777" w:rsidR="00BA3FD3" w:rsidRDefault="00BA3FD3">
      <w:pPr>
        <w:spacing w:line="480" w:lineRule="auto"/>
        <w:jc w:val="both"/>
      </w:pPr>
    </w:p>
    <w:p w14:paraId="35CF23DB" w14:textId="77777777" w:rsidR="00BA3FD3" w:rsidRDefault="00000000">
      <w:pPr>
        <w:spacing w:line="480" w:lineRule="auto"/>
        <w:jc w:val="both"/>
      </w:pPr>
      <w:r>
        <w:t>SPCC plots of the Island and Apex variants identified in the Bay Islands, Honduras showed distinct clustering of call types with no overlap. The Island call variant was observed strictly on the eastern end of the island Roatan, and the eastern Bay Islands region. The Apex variant was constrained to the western regions of the island Roatan, and both variants were separated by a large geographic space where no yellow-</w:t>
      </w:r>
      <w:proofErr w:type="spellStart"/>
      <w:r>
        <w:t>naped</w:t>
      </w:r>
      <w:proofErr w:type="spellEnd"/>
      <w:r>
        <w:t xml:space="preserve"> amazons were observed.</w:t>
      </w:r>
    </w:p>
    <w:p w14:paraId="669F5C2D" w14:textId="77777777" w:rsidR="00BA3FD3" w:rsidRDefault="00BA3FD3">
      <w:pPr>
        <w:spacing w:line="480" w:lineRule="auto"/>
        <w:jc w:val="both"/>
      </w:pPr>
    </w:p>
    <w:p w14:paraId="0AA01F77" w14:textId="77777777" w:rsidR="00BA3FD3" w:rsidRDefault="00000000">
      <w:pPr>
        <w:spacing w:line="480" w:lineRule="auto"/>
        <w:jc w:val="both"/>
      </w:pPr>
      <w:r>
        <w:lastRenderedPageBreak/>
        <w:t xml:space="preserve">When we examined the SPCC plots for the 4 call variants identified in Nicaragua, we observed relatively strong grouping each, although they all exhibited some degree of overlap with another variant. The </w:t>
      </w:r>
      <w:proofErr w:type="spellStart"/>
      <w:r>
        <w:t>Consinguina</w:t>
      </w:r>
      <w:proofErr w:type="spellEnd"/>
      <w:r>
        <w:t xml:space="preserve"> call type exhibited the least amount of overlap, while Nicaraguan, Concepcion, and </w:t>
      </w:r>
      <w:proofErr w:type="spellStart"/>
      <w:r>
        <w:t>Ometepe</w:t>
      </w:r>
      <w:proofErr w:type="spellEnd"/>
      <w:r>
        <w:t xml:space="preserve"> variants overlapped significantly with one another; however, kernel plots indicated none of the central concentrations of the call types overlapped. Populations sampled in northern Nicaragua all exhibited the same call type, while 3 different variants were observed at sites on and around </w:t>
      </w:r>
      <w:proofErr w:type="spellStart"/>
      <w:r>
        <w:t>Ometepe</w:t>
      </w:r>
      <w:proofErr w:type="spellEnd"/>
      <w:r>
        <w:t xml:space="preserve">. </w:t>
      </w:r>
    </w:p>
    <w:p w14:paraId="3BE3C809" w14:textId="77777777" w:rsidR="00BA3FD3" w:rsidRDefault="00BA3FD3">
      <w:pPr>
        <w:spacing w:line="480" w:lineRule="auto"/>
        <w:jc w:val="both"/>
      </w:pPr>
    </w:p>
    <w:p w14:paraId="2C7DD6C4" w14:textId="77777777" w:rsidR="00BA3FD3" w:rsidRDefault="00000000">
      <w:pPr>
        <w:spacing w:line="480" w:lineRule="auto"/>
        <w:jc w:val="both"/>
      </w:pPr>
      <w:r>
        <w:t xml:space="preserve">Wright </w:t>
      </w:r>
      <w:r>
        <w:rPr>
          <w:i/>
          <w:iCs/>
        </w:rPr>
        <w:t>et al.</w:t>
      </w:r>
      <w:r>
        <w:t xml:space="preserve"> </w:t>
      </w:r>
      <w:r>
        <w:fldChar w:fldCharType="begin"/>
      </w:r>
      <w:r>
        <w:instrText xml:space="preserve"> ADDIN EN.CITE &lt;EndNote&gt;&lt;Cite ExcludeAuth="1"&gt;&lt;Author&gt;Wright&lt;/Author&gt;&lt;Year&gt;2008&lt;/Year&gt;&lt;RecNum&gt;0&lt;/RecNum&gt;&lt;IDText&gt;Stability and change in vocal dialects of the yellow-naped amazon&lt;/IDText&gt;&lt;DisplayText&gt;(2008)&lt;/DisplayText&gt;&lt;record&gt;&lt;dates&gt;&lt;pub-dates&gt;&lt;date&gt;Sep&lt;/date&gt;&lt;/pub-dates&gt;&lt;year&gt;2008&lt;/year&gt;&lt;/dates&gt;&lt;urls&gt;&lt;related-urls&gt;&lt;url&gt;&amp;lt;Go to ISI&amp;gt;://WOS:000258490800052&lt;/url&gt;&lt;/related-urls&gt;&lt;/urls&gt;&lt;isbn&gt;0003-3472&lt;/isbn&gt;&lt;titles&gt;&lt;title&gt;Stability and change in vocal dialects of the yellow-naped amazon&lt;/title&gt;&lt;secondary-title&gt;Animal Behaviour&lt;/secondary-title&gt;&lt;/titles&gt;&lt;pages&gt;1017-1027&lt;/pages&gt;&lt;contributors&gt;&lt;authors&gt;&lt;author&gt;Wright, T. F.&lt;/author&gt;&lt;author&gt;Dahlin, C. R.&lt;/author&gt;&lt;author&gt;Salinas-Melgoza, A.&lt;/author&gt;&lt;/authors&gt;&lt;/contributors&gt;&lt;added-date format="utc"&gt;1598220039&lt;/added-date&gt;&lt;ref-type name="Journal Article"&gt;17&lt;/ref-type&gt;&lt;rec-number&gt;60&lt;/rec-number&gt;&lt;last-updated-date format="utc"&gt;1598220070&lt;/last-updated-date&gt;&lt;accession-num&gt;WOS:000258490800052&lt;/accession-num&gt;&lt;electronic-resource-num&gt;10.1016/j.anbehav.2008.03.025&lt;/electronic-resource-num&gt;&lt;volume&gt;76&lt;/volume&gt;&lt;/record&gt;&lt;/Cite&gt;&lt;/EndNote&gt;</w:instrText>
      </w:r>
      <w:r>
        <w:fldChar w:fldCharType="separate"/>
      </w:r>
      <w:r>
        <w:t>(2008)</w:t>
      </w:r>
      <w:r>
        <w:fldChar w:fldCharType="end"/>
      </w:r>
      <w:r>
        <w:t xml:space="preserve"> originally identified 3 call variants in Costa Rica, 2 of which were observed again in 2016 (North and South). SPCC plots for the Costa Rica call variants showed poor clustering and strong overlap between the two variants. Although the North calls appear to be contained to one geographic area (Figure 3), the South call type occurs almost to the northern boundary of Costa Rica. </w:t>
      </w:r>
    </w:p>
    <w:p w14:paraId="72A4DA58" w14:textId="77777777" w:rsidR="00BA3FD3" w:rsidRDefault="00BA3FD3">
      <w:pPr>
        <w:spacing w:line="480" w:lineRule="auto"/>
        <w:jc w:val="both"/>
      </w:pPr>
    </w:p>
    <w:p w14:paraId="39594433" w14:textId="6E38DF22" w:rsidR="00BA3FD3" w:rsidRDefault="00000000">
      <w:pPr>
        <w:spacing w:line="480" w:lineRule="auto"/>
        <w:jc w:val="both"/>
        <w:sectPr w:rsidR="00BA3FD3">
          <w:endnotePr>
            <w:numFmt w:val="decimal"/>
          </w:endnotePr>
          <w:pgSz w:w="12240" w:h="15840"/>
          <w:pgMar w:top="1440" w:right="1440" w:bottom="1440" w:left="1440" w:header="1800" w:footer="1440" w:gutter="0"/>
          <w:lnNumType w:countBy="1" w:restart="continuous"/>
          <w:cols w:space="720"/>
          <w:docGrid w:linePitch="326"/>
        </w:sectPr>
      </w:pPr>
      <w:r>
        <w:t xml:space="preserve">When all identified variants from across the range were plotted in acoustic space, it was difficult to visually detect separate distributions as they showed a large degree of overlap. We mapped all of the acoustic variants as they occurred across the range and noticed that </w:t>
      </w:r>
      <w:commentRangeStart w:id="177"/>
      <w:r>
        <w:t>geographic overlap</w:t>
      </w:r>
      <w:commentRangeEnd w:id="177"/>
      <w:r w:rsidR="0086034B">
        <w:rPr>
          <w:rStyle w:val="CommentReference"/>
        </w:rPr>
        <w:commentReference w:id="177"/>
      </w:r>
      <w:r>
        <w:t xml:space="preserve"> of call types is much less prevalent in the northern </w:t>
      </w:r>
      <w:del w:id="178" w:author="Timothy Wright" w:date="2023-03-10T16:42:00Z">
        <w:r w:rsidDel="0086034B">
          <w:delText>half</w:delText>
        </w:r>
      </w:del>
      <w:ins w:id="179" w:author="Timothy Wright" w:date="2023-03-10T16:42:00Z">
        <w:r w:rsidR="0086034B">
          <w:t>portion of the range</w:t>
        </w:r>
      </w:ins>
      <w:r>
        <w:t xml:space="preserve">.  </w:t>
      </w:r>
    </w:p>
    <w:p w14:paraId="309A3776" w14:textId="203796FC" w:rsidR="00BA3FD3" w:rsidRDefault="004A31BC">
      <w:pPr>
        <w:spacing w:line="480" w:lineRule="auto"/>
        <w:jc w:val="both"/>
        <w:sectPr w:rsidR="00BA3FD3">
          <w:endnotePr>
            <w:numFmt w:val="decimal"/>
          </w:endnotePr>
          <w:pgSz w:w="12240" w:h="15840"/>
          <w:pgMar w:top="1440" w:right="1440" w:bottom="1440" w:left="1440" w:header="1800" w:footer="1440" w:gutter="0"/>
          <w:lnNumType w:countBy="1" w:restart="continuous"/>
          <w:cols w:space="720"/>
          <w:docGrid w:linePitch="326"/>
        </w:sectPr>
      </w:pPr>
      <w:r>
        <w:rPr>
          <w:noProof/>
        </w:rPr>
        <w:lastRenderedPageBreak/>
        <mc:AlternateContent>
          <mc:Choice Requires="wpg">
            <w:drawing>
              <wp:anchor distT="0" distB="0" distL="114300" distR="114300" simplePos="0" relativeHeight="251671552" behindDoc="0" locked="0" layoutInCell="1" allowOverlap="1" wp14:anchorId="0FA7F686" wp14:editId="7005F26F">
                <wp:simplePos x="0" y="0"/>
                <wp:positionH relativeFrom="column">
                  <wp:posOffset>95250</wp:posOffset>
                </wp:positionH>
                <wp:positionV relativeFrom="paragraph">
                  <wp:posOffset>200025</wp:posOffset>
                </wp:positionV>
                <wp:extent cx="5376545" cy="8196580"/>
                <wp:effectExtent l="0" t="0" r="0" b="0"/>
                <wp:wrapNone/>
                <wp:docPr id="267" name="Group 267"/>
                <wp:cNvGraphicFramePr/>
                <a:graphic xmlns:a="http://schemas.openxmlformats.org/drawingml/2006/main">
                  <a:graphicData uri="http://schemas.microsoft.com/office/word/2010/wordprocessingGroup">
                    <wpg:wgp>
                      <wpg:cNvGrpSpPr/>
                      <wpg:grpSpPr>
                        <a:xfrm>
                          <a:off x="0" y="0"/>
                          <a:ext cx="5376545" cy="8196580"/>
                          <a:chOff x="0" y="0"/>
                          <a:chExt cx="5376545" cy="8196580"/>
                        </a:xfrm>
                      </wpg:grpSpPr>
                      <pic:pic xmlns:pic="http://schemas.openxmlformats.org/drawingml/2006/picture">
                        <pic:nvPicPr>
                          <pic:cNvPr id="244" name="Picture 40"/>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409575" y="304800"/>
                            <a:ext cx="4932045" cy="7891780"/>
                          </a:xfrm>
                          <a:prstGeom prst="rect">
                            <a:avLst/>
                          </a:prstGeom>
                          <a:noFill/>
                          <a:ln>
                            <a:noFill/>
                          </a:ln>
                        </pic:spPr>
                      </pic:pic>
                      <wpg:grpSp>
                        <wpg:cNvPr id="266" name="Group 266"/>
                        <wpg:cNvGrpSpPr/>
                        <wpg:grpSpPr>
                          <a:xfrm>
                            <a:off x="561975" y="0"/>
                            <a:ext cx="4814570" cy="314325"/>
                            <a:chOff x="0" y="0"/>
                            <a:chExt cx="4814570" cy="314325"/>
                          </a:xfrm>
                        </wpg:grpSpPr>
                        <wps:wsp>
                          <wps:cNvPr id="253" name="Text Box 24"/>
                          <wps:cNvSpPr txBox="1">
                            <a:spLocks/>
                          </wps:cNvSpPr>
                          <wps:spPr bwMode="auto">
                            <a:xfrm>
                              <a:off x="0" y="0"/>
                              <a:ext cx="9937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AB88E74" w14:textId="77777777" w:rsidR="00BA3FD3" w:rsidRPr="004A31BC" w:rsidRDefault="00000000" w:rsidP="004A31BC">
                                <w:pPr>
                                  <w:jc w:val="center"/>
                                  <w:rPr>
                                    <w:rFonts w:ascii="Calibri" w:hAnsi="Calibri"/>
                                  </w:rPr>
                                </w:pPr>
                                <w:r w:rsidRPr="004A31BC">
                                  <w:rPr>
                                    <w:rFonts w:ascii="Calibri" w:hAnsi="Calibri"/>
                                  </w:rPr>
                                  <w:t>SPCC</w:t>
                                </w:r>
                              </w:p>
                            </w:txbxContent>
                          </wps:txbx>
                          <wps:bodyPr rot="0" vert="horz" wrap="square" lIns="91440" tIns="45720" rIns="91440" bIns="45720" anchor="t" anchorCtr="0" upright="1">
                            <a:noAutofit/>
                          </wps:bodyPr>
                        </wps:wsp>
                        <wps:wsp>
                          <wps:cNvPr id="254" name="Text Box 25"/>
                          <wps:cNvSpPr txBox="1">
                            <a:spLocks/>
                          </wps:cNvSpPr>
                          <wps:spPr bwMode="auto">
                            <a:xfrm>
                              <a:off x="1419225" y="9525"/>
                              <a:ext cx="9937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911FAE" w14:textId="77777777" w:rsidR="00BA3FD3" w:rsidRPr="004A31BC" w:rsidRDefault="00000000" w:rsidP="004A31BC">
                                <w:pPr>
                                  <w:jc w:val="center"/>
                                  <w:rPr>
                                    <w:rFonts w:ascii="Calibri" w:hAnsi="Calibri"/>
                                  </w:rPr>
                                </w:pPr>
                                <w:r w:rsidRPr="004A31BC">
                                  <w:rPr>
                                    <w:rFonts w:ascii="Calibri" w:hAnsi="Calibri"/>
                                  </w:rPr>
                                  <w:t>PCA</w:t>
                                </w:r>
                              </w:p>
                            </w:txbxContent>
                          </wps:txbx>
                          <wps:bodyPr rot="0" vert="horz" wrap="square" lIns="91440" tIns="45720" rIns="91440" bIns="45720" anchor="t" anchorCtr="0" upright="1">
                            <a:noAutofit/>
                          </wps:bodyPr>
                        </wps:wsp>
                        <wps:wsp>
                          <wps:cNvPr id="255" name="Text Box 26"/>
                          <wps:cNvSpPr txBox="1">
                            <a:spLocks/>
                          </wps:cNvSpPr>
                          <wps:spPr bwMode="auto">
                            <a:xfrm>
                              <a:off x="2581275" y="9525"/>
                              <a:ext cx="14859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0BCA557" w14:textId="77777777" w:rsidR="00BA3FD3" w:rsidRPr="004A31BC" w:rsidRDefault="00000000">
                                <w:pPr>
                                  <w:jc w:val="center"/>
                                  <w:rPr>
                                    <w:rFonts w:ascii="Calibri" w:hAnsi="Calibri"/>
                                  </w:rPr>
                                </w:pPr>
                                <w:r w:rsidRPr="004A31BC">
                                  <w:rPr>
                                    <w:rFonts w:ascii="Calibri" w:hAnsi="Calibri"/>
                                  </w:rPr>
                                  <w:t>Geographic map</w:t>
                                </w:r>
                              </w:p>
                            </w:txbxContent>
                          </wps:txbx>
                          <wps:bodyPr rot="0" vert="horz" wrap="square" lIns="91440" tIns="45720" rIns="91440" bIns="45720" anchor="t" anchorCtr="0" upright="1">
                            <a:noAutofit/>
                          </wps:bodyPr>
                        </wps:wsp>
                        <wps:wsp>
                          <wps:cNvPr id="245" name="Text Box 1"/>
                          <wps:cNvSpPr txBox="1">
                            <a:spLocks/>
                          </wps:cNvSpPr>
                          <wps:spPr bwMode="auto">
                            <a:xfrm>
                              <a:off x="4067175" y="28575"/>
                              <a:ext cx="74739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ABF494B" w14:textId="77777777" w:rsidR="00BA3FD3" w:rsidRPr="004A31BC" w:rsidRDefault="00000000">
                                <w:pPr>
                                  <w:rPr>
                                    <w:rFonts w:ascii="Calibri" w:hAnsi="Calibri"/>
                                  </w:rPr>
                                </w:pPr>
                                <w:r w:rsidRPr="004A31BC">
                                  <w:rPr>
                                    <w:rFonts w:ascii="Calibri" w:hAnsi="Calibri"/>
                                  </w:rPr>
                                  <w:t>Legend</w:t>
                                </w:r>
                              </w:p>
                            </w:txbxContent>
                          </wps:txbx>
                          <wps:bodyPr rot="0" vert="horz" wrap="square" lIns="91440" tIns="45720" rIns="91440" bIns="45720" anchor="t" anchorCtr="0" upright="1">
                            <a:noAutofit/>
                          </wps:bodyPr>
                        </wps:wsp>
                      </wpg:grpSp>
                      <wpg:grpSp>
                        <wpg:cNvPr id="265" name="Group 265"/>
                        <wpg:cNvGrpSpPr/>
                        <wpg:grpSpPr>
                          <a:xfrm>
                            <a:off x="0" y="476250"/>
                            <a:ext cx="409575" cy="7524750"/>
                            <a:chOff x="0" y="0"/>
                            <a:chExt cx="409575" cy="7524750"/>
                          </a:xfrm>
                        </wpg:grpSpPr>
                        <wps:wsp>
                          <wps:cNvPr id="260" name="Text Box 260"/>
                          <wps:cNvSpPr txBox="1"/>
                          <wps:spPr>
                            <a:xfrm rot="10800000">
                              <a:off x="0" y="0"/>
                              <a:ext cx="409575" cy="1247775"/>
                            </a:xfrm>
                            <a:prstGeom prst="rect">
                              <a:avLst/>
                            </a:prstGeom>
                            <a:solidFill>
                              <a:schemeClr val="lt1"/>
                            </a:solidFill>
                            <a:ln w="6350">
                              <a:noFill/>
                            </a:ln>
                          </wps:spPr>
                          <wps:txbx>
                            <w:txbxContent>
                              <w:p w14:paraId="44A1B908" w14:textId="528D129B" w:rsidR="004A31BC" w:rsidRPr="004A31BC" w:rsidRDefault="004A31BC" w:rsidP="004A31BC">
                                <w:pPr>
                                  <w:jc w:val="center"/>
                                  <w:rPr>
                                    <w:rFonts w:asciiTheme="minorHAnsi" w:hAnsiTheme="minorHAnsi" w:cstheme="minorHAnsi"/>
                                  </w:rPr>
                                </w:pPr>
                                <w:r w:rsidRPr="004A31BC">
                                  <w:rPr>
                                    <w:rFonts w:asciiTheme="minorHAnsi" w:hAnsiTheme="minorHAnsi" w:cstheme="minorHAnsi"/>
                                  </w:rPr>
                                  <w:t>Mexico</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61" name="Text Box 261"/>
                          <wps:cNvSpPr txBox="1"/>
                          <wps:spPr>
                            <a:xfrm rot="10800000">
                              <a:off x="0" y="4705350"/>
                              <a:ext cx="409575" cy="1247775"/>
                            </a:xfrm>
                            <a:prstGeom prst="rect">
                              <a:avLst/>
                            </a:prstGeom>
                            <a:solidFill>
                              <a:schemeClr val="lt1"/>
                            </a:solidFill>
                            <a:ln w="6350">
                              <a:noFill/>
                            </a:ln>
                          </wps:spPr>
                          <wps:txbx>
                            <w:txbxContent>
                              <w:p w14:paraId="6FC8A9A8" w14:textId="005FC1E3" w:rsidR="004A31BC" w:rsidRPr="004A31BC" w:rsidRDefault="004A31BC" w:rsidP="004A31BC">
                                <w:pPr>
                                  <w:jc w:val="center"/>
                                  <w:rPr>
                                    <w:rFonts w:asciiTheme="minorHAnsi" w:hAnsiTheme="minorHAnsi" w:cstheme="minorHAnsi"/>
                                  </w:rPr>
                                </w:pPr>
                                <w:r w:rsidRPr="004A31BC">
                                  <w:rPr>
                                    <w:rFonts w:asciiTheme="minorHAnsi" w:hAnsiTheme="minorHAnsi" w:cstheme="minorHAnsi"/>
                                  </w:rPr>
                                  <w:t>Nicaragua</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62" name="Text Box 262"/>
                          <wps:cNvSpPr txBox="1"/>
                          <wps:spPr>
                            <a:xfrm rot="10800000">
                              <a:off x="0" y="3133725"/>
                              <a:ext cx="409575" cy="1247775"/>
                            </a:xfrm>
                            <a:prstGeom prst="rect">
                              <a:avLst/>
                            </a:prstGeom>
                            <a:solidFill>
                              <a:schemeClr val="lt1"/>
                            </a:solidFill>
                            <a:ln w="6350">
                              <a:noFill/>
                            </a:ln>
                          </wps:spPr>
                          <wps:txbx>
                            <w:txbxContent>
                              <w:p w14:paraId="297C0041" w14:textId="38576D93" w:rsidR="004A31BC" w:rsidRPr="004A31BC" w:rsidRDefault="004A31BC" w:rsidP="004A31BC">
                                <w:pPr>
                                  <w:jc w:val="center"/>
                                  <w:rPr>
                                    <w:rFonts w:asciiTheme="minorHAnsi" w:hAnsiTheme="minorHAnsi" w:cstheme="minorHAnsi"/>
                                  </w:rPr>
                                </w:pPr>
                                <w:r w:rsidRPr="004A31BC">
                                  <w:rPr>
                                    <w:rFonts w:asciiTheme="minorHAnsi" w:hAnsiTheme="minorHAnsi" w:cstheme="minorHAnsi"/>
                                  </w:rPr>
                                  <w:t>Honduras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63" name="Text Box 263"/>
                          <wps:cNvSpPr txBox="1"/>
                          <wps:spPr>
                            <a:xfrm rot="10800000">
                              <a:off x="0" y="1571625"/>
                              <a:ext cx="409575" cy="1247775"/>
                            </a:xfrm>
                            <a:prstGeom prst="rect">
                              <a:avLst/>
                            </a:prstGeom>
                            <a:solidFill>
                              <a:schemeClr val="lt1"/>
                            </a:solidFill>
                            <a:ln w="6350">
                              <a:noFill/>
                            </a:ln>
                          </wps:spPr>
                          <wps:txbx>
                            <w:txbxContent>
                              <w:p w14:paraId="30C8A022" w14:textId="63F221F4" w:rsidR="004A31BC" w:rsidRPr="004A31BC" w:rsidRDefault="004A31BC" w:rsidP="004A31BC">
                                <w:pPr>
                                  <w:jc w:val="center"/>
                                  <w:rPr>
                                    <w:rFonts w:asciiTheme="minorHAnsi" w:hAnsiTheme="minorHAnsi" w:cstheme="minorHAnsi"/>
                                  </w:rPr>
                                </w:pPr>
                                <w:r w:rsidRPr="004A31BC">
                                  <w:rPr>
                                    <w:rFonts w:asciiTheme="minorHAnsi" w:hAnsiTheme="minorHAnsi" w:cstheme="minorHAnsi"/>
                                  </w:rPr>
                                  <w:t>Guatemala</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64" name="Text Box 264"/>
                          <wps:cNvSpPr txBox="1"/>
                          <wps:spPr>
                            <a:xfrm rot="10800000">
                              <a:off x="0" y="6276975"/>
                              <a:ext cx="409575" cy="1247775"/>
                            </a:xfrm>
                            <a:prstGeom prst="rect">
                              <a:avLst/>
                            </a:prstGeom>
                            <a:solidFill>
                              <a:schemeClr val="lt1"/>
                            </a:solidFill>
                            <a:ln w="6350">
                              <a:noFill/>
                            </a:ln>
                          </wps:spPr>
                          <wps:txbx>
                            <w:txbxContent>
                              <w:p w14:paraId="632AD80E" w14:textId="7DAF71D1" w:rsidR="004A31BC" w:rsidRPr="004A31BC" w:rsidRDefault="004A31BC" w:rsidP="004A31BC">
                                <w:pPr>
                                  <w:jc w:val="center"/>
                                  <w:rPr>
                                    <w:rFonts w:asciiTheme="minorHAnsi" w:hAnsiTheme="minorHAnsi" w:cstheme="minorHAnsi"/>
                                  </w:rPr>
                                </w:pPr>
                                <w:r w:rsidRPr="004A31BC">
                                  <w:rPr>
                                    <w:rFonts w:asciiTheme="minorHAnsi" w:hAnsiTheme="minorHAnsi" w:cstheme="minorHAnsi"/>
                                  </w:rPr>
                                  <w:t>Costa Rica</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FA7F686" id="Group 267" o:spid="_x0000_s1027" style="position:absolute;left:0;text-align:left;margin-left:7.5pt;margin-top:15.75pt;width:423.35pt;height:645.4pt;z-index:251671552" coordsize="53765,819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8" type="#_x0000_t75" style="position:absolute;left:4095;top:3048;width:49321;height:78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">
                  <v:imagedata r:id="rId18" o:title=""/>
                  <o:lock v:ext="edit" aspectratio="f"/>
                </v:shape>
                <v:group id="Group 266" o:spid="_x0000_s1029" style="position:absolute;left:5619;width:48146;height:3143" coordsize="48145,31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37y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">
                  <v:shape id="Text Box 24" o:spid="_x0000_s1030" type="#_x0000_t202" style="position:absolute;width:9937;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" filled="f" stroked="f" strokeweight=".5pt">
                    <v:path arrowok="t"/>
                    <v:textbox>
                      <w:txbxContent>
                        <w:p w14:paraId="3AB88E74" w14:textId="77777777" w:rsidR="00BA3FD3" w:rsidRPr="004A31BC" w:rsidRDefault="00000000" w:rsidP="004A31BC">
                          <w:pPr>
                            <w:jc w:val="center"/>
                            <w:rPr>
                              <w:rFonts w:ascii="Calibri" w:hAnsi="Calibri"/>
                            </w:rPr>
                          </w:pPr>
                          <w:r w:rsidRPr="004A31BC">
                            <w:rPr>
                              <w:rFonts w:ascii="Calibri" w:hAnsi="Calibri"/>
                            </w:rPr>
                            <w:t>SPCC</w:t>
                          </w:r>
                        </w:p>
                      </w:txbxContent>
                    </v:textbox>
                  </v:shape>
                  <v:shape id="Text Box 25" o:spid="_x0000_s1031" type="#_x0000_t202" style="position:absolute;left:14192;top:95;width:9938;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" filled="f" stroked="f" strokeweight=".5pt">
                    <v:path arrowok="t"/>
                    <v:textbox>
                      <w:txbxContent>
                        <w:p w14:paraId="3C911FAE" w14:textId="77777777" w:rsidR="00BA3FD3" w:rsidRPr="004A31BC" w:rsidRDefault="00000000" w:rsidP="004A31BC">
                          <w:pPr>
                            <w:jc w:val="center"/>
                            <w:rPr>
                              <w:rFonts w:ascii="Calibri" w:hAnsi="Calibri"/>
                            </w:rPr>
                          </w:pPr>
                          <w:r w:rsidRPr="004A31BC">
                            <w:rPr>
                              <w:rFonts w:ascii="Calibri" w:hAnsi="Calibri"/>
                            </w:rPr>
                            <w:t>PCA</w:t>
                          </w:r>
                        </w:p>
                      </w:txbxContent>
                    </v:textbox>
                  </v:shape>
                  <v:shape id="Text Box 26" o:spid="_x0000_s1032" type="#_x0000_t202" style="position:absolute;left:25812;top:95;width:14859;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" filled="f" stroked="f" strokeweight=".5pt">
                    <v:path arrowok="t"/>
                    <v:textbox>
                      <w:txbxContent>
                        <w:p w14:paraId="10BCA557" w14:textId="77777777" w:rsidR="00BA3FD3" w:rsidRPr="004A31BC" w:rsidRDefault="00000000">
                          <w:pPr>
                            <w:jc w:val="center"/>
                            <w:rPr>
                              <w:rFonts w:ascii="Calibri" w:hAnsi="Calibri"/>
                            </w:rPr>
                          </w:pPr>
                          <w:r w:rsidRPr="004A31BC">
                            <w:rPr>
                              <w:rFonts w:ascii="Calibri" w:hAnsi="Calibri"/>
                            </w:rPr>
                            <w:t>Geographic map</w:t>
                          </w:r>
                        </w:p>
                      </w:txbxContent>
                    </v:textbox>
                  </v:shape>
                  <v:shape id="Text Box 1" o:spid="_x0000_s1033" type="#_x0000_t202" style="position:absolute;left:40671;top:285;width:7474;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" filled="f" stroked="f" strokeweight=".5pt">
                    <v:path arrowok="t"/>
                    <v:textbox>
                      <w:txbxContent>
                        <w:p w14:paraId="4ABF494B" w14:textId="77777777" w:rsidR="00BA3FD3" w:rsidRPr="004A31BC" w:rsidRDefault="00000000">
                          <w:pPr>
                            <w:rPr>
                              <w:rFonts w:ascii="Calibri" w:hAnsi="Calibri"/>
                            </w:rPr>
                          </w:pPr>
                          <w:r w:rsidRPr="004A31BC">
                            <w:rPr>
                              <w:rFonts w:ascii="Calibri" w:hAnsi="Calibri"/>
                            </w:rPr>
                            <w:t>Legend</w:t>
                          </w:r>
                        </w:p>
                      </w:txbxContent>
                    </v:textbox>
                  </v:shape>
                </v:group>
                <v:group id="Group 265" o:spid="_x0000_s1034" style="position:absolute;top:4762;width:4095;height:75248" coordsize="4095,75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shape id="Text Box 260" o:spid="_x0000_s1035" type="#_x0000_t202" style="position:absolute;width:4095;height:12477;rotation: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" fillcolor="white [3201]" stroked="f" strokeweight=".5pt">
                    <v:textbox style="layout-flow:vertical-ideographic">
                      <w:txbxContent>
                        <w:p w14:paraId="44A1B908" w14:textId="528D129B" w:rsidR="004A31BC" w:rsidRPr="004A31BC" w:rsidRDefault="004A31BC" w:rsidP="004A31BC">
                          <w:pPr>
                            <w:jc w:val="center"/>
                            <w:rPr>
                              <w:rFonts w:asciiTheme="minorHAnsi" w:hAnsiTheme="minorHAnsi" w:cstheme="minorHAnsi"/>
                            </w:rPr>
                          </w:pPr>
                          <w:r w:rsidRPr="004A31BC">
                            <w:rPr>
                              <w:rFonts w:asciiTheme="minorHAnsi" w:hAnsiTheme="minorHAnsi" w:cstheme="minorHAnsi"/>
                            </w:rPr>
                            <w:t>Mexico</w:t>
                          </w:r>
                        </w:p>
                      </w:txbxContent>
                    </v:textbox>
                  </v:shape>
                  <v:shape id="Text Box 261" o:spid="_x0000_s1036" type="#_x0000_t202" style="position:absolute;top:47053;width:4095;height:12478;rotation: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" fillcolor="white [3201]" stroked="f" strokeweight=".5pt">
                    <v:textbox style="layout-flow:vertical-ideographic">
                      <w:txbxContent>
                        <w:p w14:paraId="6FC8A9A8" w14:textId="005FC1E3" w:rsidR="004A31BC" w:rsidRPr="004A31BC" w:rsidRDefault="004A31BC" w:rsidP="004A31BC">
                          <w:pPr>
                            <w:jc w:val="center"/>
                            <w:rPr>
                              <w:rFonts w:asciiTheme="minorHAnsi" w:hAnsiTheme="minorHAnsi" w:cstheme="minorHAnsi"/>
                            </w:rPr>
                          </w:pPr>
                          <w:r w:rsidRPr="004A31BC">
                            <w:rPr>
                              <w:rFonts w:asciiTheme="minorHAnsi" w:hAnsiTheme="minorHAnsi" w:cstheme="minorHAnsi"/>
                            </w:rPr>
                            <w:t>Nicaragua</w:t>
                          </w:r>
                        </w:p>
                      </w:txbxContent>
                    </v:textbox>
                  </v:shape>
                  <v:shape id="Text Box 262" o:spid="_x0000_s1037" type="#_x0000_t202" style="position:absolute;top:31337;width:4095;height:12478;rotation: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" fillcolor="white [3201]" stroked="f" strokeweight=".5pt">
                    <v:textbox style="layout-flow:vertical-ideographic">
                      <w:txbxContent>
                        <w:p w14:paraId="297C0041" w14:textId="38576D93" w:rsidR="004A31BC" w:rsidRPr="004A31BC" w:rsidRDefault="004A31BC" w:rsidP="004A31BC">
                          <w:pPr>
                            <w:jc w:val="center"/>
                            <w:rPr>
                              <w:rFonts w:asciiTheme="minorHAnsi" w:hAnsiTheme="minorHAnsi" w:cstheme="minorHAnsi"/>
                            </w:rPr>
                          </w:pPr>
                          <w:r w:rsidRPr="004A31BC">
                            <w:rPr>
                              <w:rFonts w:asciiTheme="minorHAnsi" w:hAnsiTheme="minorHAnsi" w:cstheme="minorHAnsi"/>
                            </w:rPr>
                            <w:t>Honduras</w:t>
                          </w:r>
                        </w:p>
                      </w:txbxContent>
                    </v:textbox>
                  </v:shape>
                  <v:shape id="Text Box 263" o:spid="_x0000_s1038" type="#_x0000_t202" style="position:absolute;top:15716;width:4095;height:12478;rotation: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" fillcolor="white [3201]" stroked="f" strokeweight=".5pt">
                    <v:textbox style="layout-flow:vertical-ideographic">
                      <w:txbxContent>
                        <w:p w14:paraId="30C8A022" w14:textId="63F221F4" w:rsidR="004A31BC" w:rsidRPr="004A31BC" w:rsidRDefault="004A31BC" w:rsidP="004A31BC">
                          <w:pPr>
                            <w:jc w:val="center"/>
                            <w:rPr>
                              <w:rFonts w:asciiTheme="minorHAnsi" w:hAnsiTheme="minorHAnsi" w:cstheme="minorHAnsi"/>
                            </w:rPr>
                          </w:pPr>
                          <w:r w:rsidRPr="004A31BC">
                            <w:rPr>
                              <w:rFonts w:asciiTheme="minorHAnsi" w:hAnsiTheme="minorHAnsi" w:cstheme="minorHAnsi"/>
                            </w:rPr>
                            <w:t>Guatemala</w:t>
                          </w:r>
                        </w:p>
                      </w:txbxContent>
                    </v:textbox>
                  </v:shape>
                  <v:shape id="Text Box 264" o:spid="_x0000_s1039" type="#_x0000_t202" style="position:absolute;top:62769;width:4095;height:12478;rotation: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" fillcolor="white [3201]" stroked="f" strokeweight=".5pt">
                    <v:textbox style="layout-flow:vertical-ideographic">
                      <w:txbxContent>
                        <w:p w14:paraId="632AD80E" w14:textId="7DAF71D1" w:rsidR="004A31BC" w:rsidRPr="004A31BC" w:rsidRDefault="004A31BC" w:rsidP="004A31BC">
                          <w:pPr>
                            <w:jc w:val="center"/>
                            <w:rPr>
                              <w:rFonts w:asciiTheme="minorHAnsi" w:hAnsiTheme="minorHAnsi" w:cstheme="minorHAnsi"/>
                            </w:rPr>
                          </w:pPr>
                          <w:r w:rsidRPr="004A31BC">
                            <w:rPr>
                              <w:rFonts w:asciiTheme="minorHAnsi" w:hAnsiTheme="minorHAnsi" w:cstheme="minorHAnsi"/>
                            </w:rPr>
                            <w:t>Costa Rica</w:t>
                          </w:r>
                        </w:p>
                      </w:txbxContent>
                    </v:textbox>
                  </v:shape>
                </v:group>
              </v:group>
            </w:pict>
          </mc:Fallback>
        </mc:AlternateContent>
      </w:r>
    </w:p>
    <w:p w14:paraId="274E8907" w14:textId="77777777" w:rsidR="00BA3FD3" w:rsidRDefault="00000000">
      <w:pPr>
        <w:spacing w:line="480" w:lineRule="auto"/>
        <w:sectPr w:rsidR="00BA3FD3">
          <w:endnotePr>
            <w:numFmt w:val="decimal"/>
          </w:endnotePr>
          <w:pgSz w:w="12240" w:h="15840"/>
          <w:pgMar w:top="1440" w:right="1440" w:bottom="1440" w:left="1440" w:header="1800" w:footer="1440" w:gutter="0"/>
          <w:lnNumType w:countBy="1" w:restart="continuous"/>
          <w:cols w:space="720"/>
          <w:docGrid w:linePitch="326"/>
        </w:sectPr>
      </w:pPr>
      <w:bookmarkStart w:id="180" w:name="_Toc57588858"/>
      <w:bookmarkStart w:id="181" w:name="_Toc57588963"/>
      <w:r>
        <w:rPr>
          <w:rStyle w:val="Heading3Char"/>
          <w:rFonts w:ascii="Times New Roman" w:hAnsi="Times New Roman"/>
          <w:b/>
          <w:bCs/>
          <w:color w:val="000000"/>
        </w:rPr>
        <w:lastRenderedPageBreak/>
        <w:t>Figure 3.</w:t>
      </w:r>
      <w:bookmarkEnd w:id="180"/>
      <w:bookmarkEnd w:id="181"/>
      <w:r>
        <w:rPr>
          <w:b/>
          <w:bCs/>
          <w:color w:val="000000"/>
          <w:sz w:val="22"/>
          <w:szCs w:val="22"/>
        </w:rPr>
        <w:t xml:space="preserve">  </w:t>
      </w:r>
      <w:commentRangeStart w:id="182"/>
      <w:commentRangeStart w:id="183"/>
      <w:r>
        <w:t>A multi-panel image with four columns showing SPCC plots, PCA plots, a geographic map, and a legend, in that order. Rows represent the sampled countries, arranged in order from north to south.  The geographic map for Honduras depicts the call type for the undisclosed location using an asterisk (*). Black circles represent a single site.</w:t>
      </w:r>
      <w:commentRangeEnd w:id="182"/>
      <w:r>
        <w:commentReference w:id="182"/>
      </w:r>
      <w:commentRangeEnd w:id="183"/>
      <w:r w:rsidR="00B63B2C">
        <w:rPr>
          <w:rStyle w:val="CommentReference"/>
        </w:rPr>
        <w:commentReference w:id="183"/>
      </w:r>
    </w:p>
    <w:p w14:paraId="0AEB9F3F" w14:textId="77777777" w:rsidR="00BA3FD3" w:rsidRDefault="00000000">
      <w:pPr>
        <w:pStyle w:val="Heading2"/>
        <w:spacing w:line="480" w:lineRule="auto"/>
        <w:rPr>
          <w:rFonts w:ascii="Times New Roman" w:hAnsi="Times New Roman"/>
          <w:i/>
          <w:iCs/>
          <w:color w:val="000000"/>
          <w:sz w:val="24"/>
          <w:szCs w:val="24"/>
        </w:rPr>
      </w:pPr>
      <w:bookmarkStart w:id="184" w:name="_Toc57588859"/>
      <w:bookmarkStart w:id="185" w:name="_Toc57588964"/>
      <w:r>
        <w:rPr>
          <w:rFonts w:ascii="Times New Roman" w:hAnsi="Times New Roman"/>
          <w:i/>
          <w:iCs/>
          <w:color w:val="000000"/>
          <w:sz w:val="24"/>
          <w:szCs w:val="24"/>
        </w:rPr>
        <w:lastRenderedPageBreak/>
        <w:t>Principal Component Analysis of Spectral Measures</w:t>
      </w:r>
      <w:bookmarkEnd w:id="184"/>
      <w:bookmarkEnd w:id="185"/>
    </w:p>
    <w:p w14:paraId="0C48F53A" w14:textId="77777777" w:rsidR="00BA3FD3" w:rsidRDefault="00000000">
      <w:pPr>
        <w:spacing w:line="480" w:lineRule="auto"/>
        <w:jc w:val="both"/>
      </w:pPr>
      <w:r>
        <w:t>We used PCA on spectral measures as an alternative measure of validation for our visually classified contact call variants. The first 5 loadings from our analysis accounted for 77.38% of cumulative variation (Figure 3). PC1 represented 26.69% of explained variation and primarily accounted for differences in frequency variables such as mean dominant frequency, and mean frequency (in kHz). PC2 explained 17.60% of variation and represented differences in temporal variables such as signal duration and duration of the call in the 75</w:t>
      </w:r>
      <w:r>
        <w:rPr>
          <w:vertAlign w:val="superscript"/>
        </w:rPr>
        <w:t>th</w:t>
      </w:r>
      <w:r>
        <w:t xml:space="preserve"> quantile. </w:t>
      </w:r>
    </w:p>
    <w:p w14:paraId="65F47488" w14:textId="77777777" w:rsidR="00BA3FD3" w:rsidRDefault="00BA3FD3">
      <w:pPr>
        <w:spacing w:line="480" w:lineRule="auto"/>
        <w:jc w:val="both"/>
      </w:pPr>
    </w:p>
    <w:p w14:paraId="6E2763AA" w14:textId="77777777" w:rsidR="00BA3FD3" w:rsidRDefault="00000000">
      <w:pPr>
        <w:spacing w:line="480" w:lineRule="auto"/>
        <w:jc w:val="both"/>
      </w:pPr>
      <w:r>
        <w:t xml:space="preserve">Plots of PC1 and PC2 for variants in each country generally reflected the patterns exhibited in the corresponding SPCC plots. When we plotted the first 2 PC variables for Mexico, the Bridge and Jump variants clustered together strongly. The Branch variant also </w:t>
      </w:r>
      <w:commentRangeStart w:id="186"/>
      <w:r>
        <w:t>clustered out well but overlapped significantly w</w:t>
      </w:r>
      <w:commentRangeEnd w:id="186"/>
      <w:r w:rsidR="0086034B">
        <w:rPr>
          <w:rStyle w:val="CommentReference"/>
        </w:rPr>
        <w:commentReference w:id="186"/>
      </w:r>
      <w:r>
        <w:t xml:space="preserve">ith Branch. Branch, Bridge, and Jump were each overlapped significantly by the Fracture variant. The PC plot of variants identified in Guatemala, Hill and Plantation, indicated significant overlap and a wide spread of each in acoustic space. The 2 call types we identified in the Bay Islands, Apex and Island, remained distinct from one another in the PC plot with the exception of 1 outlier. Call variants identified in Nicaragua exhibited varying degrees of overlap; </w:t>
      </w:r>
      <w:proofErr w:type="spellStart"/>
      <w:r>
        <w:t>Consinguina</w:t>
      </w:r>
      <w:proofErr w:type="spellEnd"/>
      <w:r>
        <w:t xml:space="preserve"> exhibited less than the other 3 variants, </w:t>
      </w:r>
      <w:proofErr w:type="spellStart"/>
      <w:r>
        <w:t>Ometepe</w:t>
      </w:r>
      <w:proofErr w:type="spellEnd"/>
      <w:r>
        <w:t>, Nicaraguan, and Concepcion, which show strong overlap of one another. The 2 call variants given in Costa Rica did not exhibit distinction from one another when we plotted the first 2 PC loadings. The PC plot for all call variants identified across the range showed complete overlap of call types with no distinguishable separation.</w:t>
      </w:r>
      <w:ins w:id="187" w:author="marcelo" w:date="2023-02-27T11:57:00Z">
        <w:r>
          <w:tab/>
        </w:r>
      </w:ins>
    </w:p>
    <w:p w14:paraId="78275DED" w14:textId="77777777" w:rsidR="00BA3FD3" w:rsidRDefault="00BA3FD3">
      <w:pPr>
        <w:spacing w:line="480" w:lineRule="auto"/>
        <w:jc w:val="both"/>
      </w:pPr>
    </w:p>
    <w:p w14:paraId="194B3FF7" w14:textId="77777777" w:rsidR="00BA3FD3" w:rsidRDefault="00000000">
      <w:pPr>
        <w:spacing w:line="480" w:lineRule="auto"/>
        <w:jc w:val="both"/>
      </w:pPr>
      <w:r>
        <w:lastRenderedPageBreak/>
        <w:t xml:space="preserve">The results of our ANOVA on PC1 and PC2 indicated significant differences between call variants for both PC1 (F = 294.07, </w:t>
      </w:r>
      <w:proofErr w:type="spellStart"/>
      <w:r>
        <w:t>df</w:t>
      </w:r>
      <w:proofErr w:type="spellEnd"/>
      <w:r>
        <w:t xml:space="preserve"> = 299.41, p = &lt; 2.2</w:t>
      </w:r>
      <w:r>
        <w:rPr>
          <w:vertAlign w:val="superscript"/>
        </w:rPr>
        <w:t>-16</w:t>
      </w:r>
      <w:r>
        <w:t xml:space="preserve">) and PC2 (F = 53.263.82, </w:t>
      </w:r>
      <w:proofErr w:type="spellStart"/>
      <w:r>
        <w:t>df</w:t>
      </w:r>
      <w:proofErr w:type="spellEnd"/>
      <w:r>
        <w:t xml:space="preserve"> = 300.35, p = &lt; 2.2</w:t>
      </w:r>
      <w:r>
        <w:rPr>
          <w:vertAlign w:val="superscript"/>
        </w:rPr>
        <w:t>-16</w:t>
      </w:r>
      <w:r>
        <w:t>). To gain a better understanding of which variant comparisons were significantly different, we conducted a Games-Howell post-hoc analysis on the first 2 PCs.</w:t>
      </w:r>
    </w:p>
    <w:p w14:paraId="76E1ABBD" w14:textId="77777777" w:rsidR="00BA3FD3" w:rsidRDefault="00BA3FD3">
      <w:pPr>
        <w:spacing w:line="480" w:lineRule="auto"/>
        <w:jc w:val="both"/>
      </w:pPr>
    </w:p>
    <w:p w14:paraId="4A8656AA" w14:textId="77777777" w:rsidR="00BA3FD3" w:rsidRDefault="00000000">
      <w:pPr>
        <w:spacing w:line="480" w:lineRule="auto"/>
        <w:jc w:val="both"/>
      </w:pPr>
      <w:r>
        <w:t xml:space="preserve">The post-hoc analyses on call variants identified in Mexico (Branch, Fracture, Jump, and Bridge) indicated that comparisons of each variant had significantly different frequency parameters (p &lt; 0.05), with the exception of Bridge and Branch (t = 0.2975, </w:t>
      </w:r>
      <w:proofErr w:type="spellStart"/>
      <w:r>
        <w:t>df</w:t>
      </w:r>
      <w:proofErr w:type="spellEnd"/>
      <w:r>
        <w:t xml:space="preserve"> = 111.1, p = 1). Examination of PC2 post-hoc results show that Fracture and Branch were not significantly different (t = 2.515, </w:t>
      </w:r>
      <w:proofErr w:type="spellStart"/>
      <w:r>
        <w:t>df</w:t>
      </w:r>
      <w:proofErr w:type="spellEnd"/>
      <w:r>
        <w:t xml:space="preserve"> = 55.77, p = 0.42). The comparison of call variants Jump and Branch (t = 1.295, </w:t>
      </w:r>
      <w:proofErr w:type="spellStart"/>
      <w:r>
        <w:t>df</w:t>
      </w:r>
      <w:proofErr w:type="spellEnd"/>
      <w:r>
        <w:t xml:space="preserve"> = 73.06, p = 0.99), and Bridge and Jump (t = 3.143, </w:t>
      </w:r>
      <w:proofErr w:type="spellStart"/>
      <w:r>
        <w:t>df</w:t>
      </w:r>
      <w:proofErr w:type="spellEnd"/>
      <w:r>
        <w:t xml:space="preserve"> = 161., p = 0.1) also lacked statistical significance. </w:t>
      </w:r>
    </w:p>
    <w:p w14:paraId="1EB78BE8" w14:textId="77777777" w:rsidR="00BA3FD3" w:rsidRDefault="00BA3FD3">
      <w:pPr>
        <w:spacing w:line="480" w:lineRule="auto"/>
        <w:jc w:val="both"/>
      </w:pPr>
    </w:p>
    <w:p w14:paraId="027EF616" w14:textId="77777777" w:rsidR="00BA3FD3" w:rsidRDefault="00000000">
      <w:pPr>
        <w:spacing w:line="480" w:lineRule="auto"/>
        <w:jc w:val="both"/>
      </w:pPr>
      <w:r>
        <w:t xml:space="preserve">Post-hoc analyses of variants identified in Guatemala showed no significant difference in their mean PC1 (t = 0.0248, </w:t>
      </w:r>
      <w:proofErr w:type="spellStart"/>
      <w:r>
        <w:t>df</w:t>
      </w:r>
      <w:proofErr w:type="spellEnd"/>
      <w:r>
        <w:t xml:space="preserve"> = 20.75, p = 1) or PC2 (t = 0.0725, </w:t>
      </w:r>
      <w:proofErr w:type="spellStart"/>
      <w:r>
        <w:t>df</w:t>
      </w:r>
      <w:proofErr w:type="spellEnd"/>
      <w:r>
        <w:t xml:space="preserve"> = 21.03, p = 1) values. These results mirror the patterns we observed in the SPCC plots for this country. </w:t>
      </w:r>
      <w:commentRangeStart w:id="188"/>
      <w:r>
        <w:t xml:space="preserve">We visually and aurally reexamined both call variants thoroughly, and we believe that they should remain separate due to their structural and audible distinctiveness. </w:t>
      </w:r>
      <w:commentRangeEnd w:id="188"/>
      <w:r w:rsidR="0086034B">
        <w:rPr>
          <w:rStyle w:val="CommentReference"/>
        </w:rPr>
        <w:commentReference w:id="188"/>
      </w:r>
    </w:p>
    <w:p w14:paraId="5BB36350" w14:textId="77777777" w:rsidR="00BA3FD3" w:rsidRDefault="00BA3FD3">
      <w:pPr>
        <w:spacing w:line="480" w:lineRule="auto"/>
        <w:jc w:val="both"/>
      </w:pPr>
    </w:p>
    <w:p w14:paraId="0BF5CC2F" w14:textId="77777777" w:rsidR="00BA3FD3" w:rsidRDefault="00000000">
      <w:pPr>
        <w:spacing w:line="480" w:lineRule="auto"/>
        <w:jc w:val="both"/>
      </w:pPr>
      <w:r>
        <w:t xml:space="preserve">In the Bay Islands, Honduras, post-hoc analyses of our ANOVA results for PC1 indicated that both variants had significant differences in their frequencies (t = 37.63, </w:t>
      </w:r>
      <w:proofErr w:type="spellStart"/>
      <w:r>
        <w:t>df</w:t>
      </w:r>
      <w:proofErr w:type="spellEnd"/>
      <w:r>
        <w:t xml:space="preserve"> = 214.6, p = &lt; 0.01); however, the ANOVA on PC2 showed no significant temporal differences (t = 0.6481, </w:t>
      </w:r>
      <w:proofErr w:type="spellStart"/>
      <w:r>
        <w:t>df</w:t>
      </w:r>
      <w:proofErr w:type="spellEnd"/>
      <w:r>
        <w:t xml:space="preserve"> = 214.8, p = 1).</w:t>
      </w:r>
    </w:p>
    <w:p w14:paraId="6FA6E291" w14:textId="77777777" w:rsidR="00BA3FD3" w:rsidRDefault="00BA3FD3">
      <w:pPr>
        <w:spacing w:line="480" w:lineRule="auto"/>
        <w:jc w:val="both"/>
      </w:pPr>
    </w:p>
    <w:p w14:paraId="704EB70E" w14:textId="77777777" w:rsidR="00BA3FD3" w:rsidRDefault="00000000">
      <w:pPr>
        <w:spacing w:line="480" w:lineRule="auto"/>
        <w:jc w:val="both"/>
      </w:pPr>
      <w:r>
        <w:lastRenderedPageBreak/>
        <w:t xml:space="preserve">All call variants identified in Nicaragua showed significant differences in mean PC1 values apart from the comparison between Nicaragua and Concepcion (t = 1.346, </w:t>
      </w:r>
      <w:proofErr w:type="spellStart"/>
      <w:r>
        <w:t>df</w:t>
      </w:r>
      <w:proofErr w:type="spellEnd"/>
      <w:r>
        <w:t xml:space="preserve"> = 193.8, p = 0.99). When we examined differences in mean PC2 values detected with the Games-Howell post- hoc analysis, Nicaraguan and Concepcion call variants again showed no statistical distinction (t = 2.759, </w:t>
      </w:r>
      <w:proofErr w:type="spellStart"/>
      <w:r>
        <w:t>df</w:t>
      </w:r>
      <w:proofErr w:type="spellEnd"/>
      <w:r>
        <w:t xml:space="preserve"> = 198.6, p = 0.25). The Nicaraguan and </w:t>
      </w:r>
      <w:proofErr w:type="spellStart"/>
      <w:r>
        <w:t>Consinguina</w:t>
      </w:r>
      <w:proofErr w:type="spellEnd"/>
      <w:r>
        <w:t xml:space="preserve"> comparison for PC2 revealed no statistical difference between the call types (t = 2.158, </w:t>
      </w:r>
      <w:proofErr w:type="spellStart"/>
      <w:r>
        <w:t>df</w:t>
      </w:r>
      <w:proofErr w:type="spellEnd"/>
      <w:r>
        <w:t xml:space="preserve"> = 215.1, p = 0.66), nor did the </w:t>
      </w:r>
      <w:proofErr w:type="spellStart"/>
      <w:r>
        <w:t>Ometepe</w:t>
      </w:r>
      <w:proofErr w:type="spellEnd"/>
      <w:r>
        <w:t xml:space="preserve"> and Concepcion comparison (t = 0.6267, </w:t>
      </w:r>
      <w:proofErr w:type="spellStart"/>
      <w:r>
        <w:t>df</w:t>
      </w:r>
      <w:proofErr w:type="spellEnd"/>
      <w:r>
        <w:t xml:space="preserve"> = 194.6, p = 1). </w:t>
      </w:r>
    </w:p>
    <w:p w14:paraId="16D180F6" w14:textId="77777777" w:rsidR="00BA3FD3" w:rsidRDefault="00BA3FD3">
      <w:pPr>
        <w:spacing w:line="480" w:lineRule="auto"/>
        <w:jc w:val="both"/>
      </w:pPr>
    </w:p>
    <w:p w14:paraId="7E4D0DFE" w14:textId="177A369D" w:rsidR="00BA3FD3" w:rsidRDefault="00000000">
      <w:pPr>
        <w:spacing w:line="480" w:lineRule="auto"/>
        <w:jc w:val="both"/>
      </w:pPr>
      <w:r>
        <w:t xml:space="preserve">The Games-Howell post-hoc results for Costa Rica indicated that the two call types, North and South, were not significantly different with respect to mean PC1 </w:t>
      </w:r>
      <w:del w:id="189" w:author="Timothy Wright" w:date="2023-03-10T16:54:00Z">
        <w:r w:rsidDel="00162702">
          <w:delText>values (t = 0.6412, df = 838.6, p = 1). The PC2 comparison of North and South did show significant differences</w:delText>
        </w:r>
      </w:del>
      <w:ins w:id="190" w:author="Timothy Wright" w:date="2023-03-10T16:54:00Z">
        <w:r w:rsidR="00162702">
          <w:t>or PC2 values</w:t>
        </w:r>
      </w:ins>
      <w:r>
        <w:t xml:space="preserve">. </w:t>
      </w:r>
    </w:p>
    <w:p w14:paraId="6D1EC50D" w14:textId="77777777" w:rsidR="00BA3FD3" w:rsidRDefault="00BA3FD3">
      <w:pPr>
        <w:tabs>
          <w:tab w:val="left" w:pos="0"/>
        </w:tabs>
        <w:spacing w:line="480" w:lineRule="auto"/>
        <w:jc w:val="both"/>
      </w:pPr>
    </w:p>
    <w:p w14:paraId="507A869F" w14:textId="601A9753" w:rsidR="00BA3FD3" w:rsidRDefault="00000000">
      <w:pPr>
        <w:tabs>
          <w:tab w:val="left" w:pos="0"/>
        </w:tabs>
        <w:spacing w:line="480" w:lineRule="auto"/>
        <w:jc w:val="both"/>
      </w:pPr>
      <w:r>
        <w:t xml:space="preserve">The Mantel-based spatial </w:t>
      </w:r>
      <w:proofErr w:type="spellStart"/>
      <w:r>
        <w:t>autocorrelogram</w:t>
      </w:r>
      <w:proofErr w:type="spellEnd"/>
      <w:r>
        <w:t xml:space="preserve"> illustrated 3 distinct patterns in our data. First, within 250 km yellow-</w:t>
      </w:r>
      <w:proofErr w:type="spellStart"/>
      <w:r>
        <w:t>naped</w:t>
      </w:r>
      <w:proofErr w:type="spellEnd"/>
      <w:r>
        <w:t xml:space="preserve"> amazon contact calls </w:t>
      </w:r>
      <w:r w:rsidR="00260A3B">
        <w:t xml:space="preserve">generally </w:t>
      </w:r>
      <w:r>
        <w:t xml:space="preserve">exhibit </w:t>
      </w:r>
      <w:r w:rsidR="00260A3B">
        <w:t xml:space="preserve">high </w:t>
      </w:r>
      <w:r>
        <w:t xml:space="preserve">similarity (Figure 4). The second pattern we identified was the significant dissimilarity in calls between </w:t>
      </w:r>
      <w:commentRangeStart w:id="191"/>
      <w:commentRangeStart w:id="192"/>
      <w:r>
        <w:t>250 and 500 km</w:t>
      </w:r>
      <w:commentRangeEnd w:id="191"/>
      <w:r w:rsidR="00260A3B">
        <w:rPr>
          <w:rStyle w:val="CommentReference"/>
        </w:rPr>
        <w:commentReference w:id="191"/>
      </w:r>
      <w:commentRangeEnd w:id="192"/>
      <w:r w:rsidR="00162702">
        <w:rPr>
          <w:rStyle w:val="CommentReference"/>
        </w:rPr>
        <w:commentReference w:id="192"/>
      </w:r>
      <w:r>
        <w:t xml:space="preserve">; beyond 500 km there is an almost equal distribution of significant similarity and dissimilarity, with an increasingly neutral significance as geographic distance </w:t>
      </w:r>
      <w:proofErr w:type="gramStart"/>
      <w:r>
        <w:t>increases</w:t>
      </w:r>
      <w:proofErr w:type="gramEnd"/>
      <w:r>
        <w:t>.</w:t>
      </w:r>
    </w:p>
    <w:p w14:paraId="0A28DEE5" w14:textId="78EDA51C" w:rsidR="00BA3FD3" w:rsidRDefault="00BA3FD3" w:rsidP="00B63B2C">
      <w:pPr>
        <w:tabs>
          <w:tab w:val="left" w:pos="0"/>
        </w:tabs>
        <w:spacing w:line="480" w:lineRule="auto"/>
        <w:sectPr w:rsidR="00BA3FD3">
          <w:endnotePr>
            <w:numFmt w:val="decimal"/>
          </w:endnotePr>
          <w:pgSz w:w="12240" w:h="15840"/>
          <w:pgMar w:top="1440" w:right="1440" w:bottom="1440" w:left="1440" w:header="1800" w:footer="1440" w:gutter="0"/>
          <w:lnNumType w:countBy="1" w:restart="continuous"/>
          <w:cols w:space="720"/>
          <w:docGrid w:linePitch="326"/>
        </w:sectPr>
      </w:pPr>
    </w:p>
    <w:p w14:paraId="5CFBA86B" w14:textId="74A6EFC0" w:rsidR="00BA3FD3" w:rsidRDefault="00B63B2C">
      <w:r>
        <w:rPr>
          <w:noProof/>
        </w:rPr>
        <w:lastRenderedPageBreak/>
        <w:drawing>
          <wp:anchor distT="0" distB="0" distL="114300" distR="114300" simplePos="0" relativeHeight="251660288" behindDoc="0" locked="0" layoutInCell="1" allowOverlap="1" wp14:anchorId="434888C5" wp14:editId="0EAB1D41">
            <wp:simplePos x="0" y="0"/>
            <wp:positionH relativeFrom="column">
              <wp:posOffset>-180975</wp:posOffset>
            </wp:positionH>
            <wp:positionV relativeFrom="paragraph">
              <wp:posOffset>-314325</wp:posOffset>
            </wp:positionV>
            <wp:extent cx="5943600" cy="3413760"/>
            <wp:effectExtent l="0" t="0" r="0" b="0"/>
            <wp:wrapThrough wrapText="bothSides">
              <wp:wrapPolygon edited="0">
                <wp:start x="0" y="0"/>
                <wp:lineTo x="0" y="21536"/>
                <wp:lineTo x="21554" y="21536"/>
                <wp:lineTo x="21554" y="0"/>
                <wp:lineTo x="0" y="0"/>
              </wp:wrapPolygon>
            </wp:wrapThrough>
            <wp:docPr id="190" name="Picture 19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Chart, scatt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anchor>
        </w:drawing>
      </w:r>
    </w:p>
    <w:p w14:paraId="3D78F7AC" w14:textId="77777777" w:rsidR="00BA3FD3" w:rsidRDefault="00000000">
      <w:pPr>
        <w:pStyle w:val="Heading2"/>
        <w:spacing w:line="480" w:lineRule="auto"/>
        <w:rPr>
          <w:rFonts w:ascii="Times New Roman" w:hAnsi="Times New Roman"/>
          <w:b/>
          <w:bCs/>
          <w:i/>
          <w:iCs/>
          <w:color w:val="000000"/>
          <w:sz w:val="24"/>
          <w:szCs w:val="24"/>
        </w:rPr>
      </w:pPr>
      <w:bookmarkStart w:id="193" w:name="_Toc54969228"/>
      <w:bookmarkStart w:id="194" w:name="_Toc54970088"/>
      <w:bookmarkStart w:id="195" w:name="_Toc56760070"/>
      <w:bookmarkStart w:id="196" w:name="_Toc57588860"/>
      <w:bookmarkStart w:id="197" w:name="_Toc57588965"/>
      <w:bookmarkStart w:id="198" w:name="_Toc56622719"/>
      <w:r>
        <w:rPr>
          <w:rStyle w:val="Heading3Char"/>
          <w:rFonts w:ascii="Times New Roman" w:hAnsi="Times New Roman"/>
          <w:color w:val="000000"/>
          <w:sz w:val="24"/>
          <w:szCs w:val="24"/>
        </w:rPr>
        <w:t>Figure 4.</w:t>
      </w:r>
      <w:r>
        <w:rPr>
          <w:rFonts w:ascii="Times New Roman" w:hAnsi="Times New Roman"/>
          <w:color w:val="000000"/>
          <w:sz w:val="22"/>
          <w:szCs w:val="22"/>
        </w:rPr>
        <w:t xml:space="preserve"> </w:t>
      </w:r>
      <w:r>
        <w:rPr>
          <w:rFonts w:ascii="Times New Roman" w:hAnsi="Times New Roman"/>
          <w:color w:val="000000"/>
          <w:sz w:val="24"/>
          <w:szCs w:val="24"/>
        </w:rPr>
        <w:t xml:space="preserve">A Mantel-based spatial </w:t>
      </w:r>
      <w:proofErr w:type="spellStart"/>
      <w:r>
        <w:rPr>
          <w:rFonts w:ascii="Times New Roman" w:hAnsi="Times New Roman"/>
          <w:color w:val="000000"/>
          <w:sz w:val="24"/>
          <w:szCs w:val="24"/>
        </w:rPr>
        <w:t>autocorrelogram</w:t>
      </w:r>
      <w:proofErr w:type="spellEnd"/>
      <w:r>
        <w:rPr>
          <w:rFonts w:ascii="Times New Roman" w:hAnsi="Times New Roman"/>
          <w:color w:val="000000"/>
          <w:sz w:val="24"/>
          <w:szCs w:val="24"/>
        </w:rPr>
        <w:t xml:space="preserve"> depicting the acoustic similarity of calls against increasing geographic distance. Spatial Correlation Values indicate the significance of each point, with a cutoff value of 0.05.</w:t>
      </w:r>
      <w:bookmarkEnd w:id="193"/>
      <w:bookmarkEnd w:id="194"/>
      <w:bookmarkEnd w:id="195"/>
      <w:bookmarkEnd w:id="196"/>
      <w:bookmarkEnd w:id="197"/>
      <w:bookmarkEnd w:id="198"/>
    </w:p>
    <w:p w14:paraId="64C2636A" w14:textId="77777777" w:rsidR="00BA3FD3" w:rsidRDefault="00BA3FD3">
      <w:pPr>
        <w:spacing w:line="480" w:lineRule="auto"/>
        <w:jc w:val="both"/>
        <w:sectPr w:rsidR="00BA3FD3">
          <w:endnotePr>
            <w:numFmt w:val="decimal"/>
          </w:endnotePr>
          <w:pgSz w:w="12240" w:h="15840"/>
          <w:pgMar w:top="1440" w:right="1440" w:bottom="1440" w:left="1440" w:header="1800" w:footer="1440" w:gutter="0"/>
          <w:lnNumType w:countBy="1" w:restart="continuous"/>
          <w:cols w:space="720"/>
          <w:docGrid w:linePitch="326"/>
        </w:sectPr>
      </w:pPr>
    </w:p>
    <w:p w14:paraId="106CC2DC" w14:textId="77777777" w:rsidR="00BA3FD3" w:rsidRDefault="00000000">
      <w:pPr>
        <w:pStyle w:val="Heading1"/>
        <w:spacing w:line="480" w:lineRule="auto"/>
        <w:jc w:val="center"/>
        <w:rPr>
          <w:rFonts w:ascii="Times New Roman" w:hAnsi="Times New Roman"/>
          <w:color w:val="000000"/>
          <w:sz w:val="24"/>
          <w:szCs w:val="24"/>
        </w:rPr>
      </w:pPr>
      <w:bookmarkStart w:id="199" w:name="_Toc57588861"/>
      <w:bookmarkStart w:id="200" w:name="_Toc57588966"/>
      <w:r>
        <w:rPr>
          <w:rFonts w:ascii="Times New Roman" w:hAnsi="Times New Roman"/>
          <w:color w:val="000000"/>
          <w:sz w:val="24"/>
          <w:szCs w:val="24"/>
        </w:rPr>
        <w:lastRenderedPageBreak/>
        <w:t>DISCUSSION</w:t>
      </w:r>
      <w:bookmarkEnd w:id="199"/>
      <w:bookmarkEnd w:id="200"/>
    </w:p>
    <w:p w14:paraId="377C343C" w14:textId="20D9199B" w:rsidR="00BA3FD3" w:rsidRDefault="00000000">
      <w:pPr>
        <w:spacing w:line="480" w:lineRule="auto"/>
        <w:ind w:firstLine="720"/>
        <w:jc w:val="both"/>
      </w:pPr>
      <w:r>
        <w:t>Yellow-</w:t>
      </w:r>
      <w:proofErr w:type="spellStart"/>
      <w:r>
        <w:t>naped</w:t>
      </w:r>
      <w:proofErr w:type="spellEnd"/>
      <w:r>
        <w:t xml:space="preserve"> amazon populations in Costa Rica have been reported to </w:t>
      </w:r>
      <w:commentRangeStart w:id="201"/>
      <w:r>
        <w:t>exhibit geographic variation in their contact calls for more than 20 years</w:t>
      </w:r>
      <w:commentRangeEnd w:id="201"/>
      <w:r w:rsidR="00162702">
        <w:rPr>
          <w:rStyle w:val="CommentReference"/>
        </w:rPr>
        <w:commentReference w:id="201"/>
      </w:r>
      <w:r>
        <w:t>. In this study, we provide the first published evidence that vocal dialects are a range-wide trend observed in this species</w:t>
      </w:r>
      <w:r w:rsidR="00260A3B">
        <w:t>, and that vocal variation covaries with geographic distance</w:t>
      </w:r>
      <w:r>
        <w:t xml:space="preserve">. A study by </w:t>
      </w:r>
      <w:proofErr w:type="spellStart"/>
      <w:r>
        <w:t>Dupin</w:t>
      </w:r>
      <w:proofErr w:type="spellEnd"/>
      <w:r>
        <w:t xml:space="preserve"> </w:t>
      </w:r>
      <w:r>
        <w:rPr>
          <w:i/>
          <w:iCs/>
        </w:rPr>
        <w:t>et al.</w:t>
      </w:r>
      <w:r>
        <w:t xml:space="preserve"> </w:t>
      </w:r>
      <w:r>
        <w:fldChar w:fldCharType="begin"/>
      </w:r>
      <w:r w:rsidR="00551782">
        <w:instrText xml:space="preserve"> ADDIN EN.CITE &lt;EndNote&gt;&lt;Cite ExcludeAuth="1"&gt;&lt;Author&gt;Dupin&lt;/Author&gt;&lt;Year&gt;2020&lt;/Year&gt;&lt;RecNum&gt;0&lt;/RecNum&gt;&lt;IDText&gt;Range-wide population census of the endangered yellow-naped amazon (Amazona auropalliata)&lt;/IDText&gt;&lt;DisplayText&gt;(2020)&lt;/DisplayText&gt;&lt;record&gt;&lt;titles&gt;&lt;title&gt;&lt;style font="default" size="100%"&gt;Range-wide population census of the endangered yellow-naped amazon (&lt;/style&gt;&lt;style face="italic" font="default" size="100%"&gt;Amazona auropalliata)&lt;/style&gt;&lt;/title&gt;&lt;secondary-title&gt;Diversity&lt;/secondary-title&gt;&lt;/titles&gt;&lt;number&gt;10&lt;/number&gt;&lt;contributors&gt;&lt;authors&gt;&lt;author&gt;Dupin, Molly K.&lt;/author&gt;&lt;author&gt;Dahlin, Christine R.&lt;/author&gt;&lt;author&gt;Wright, Timothy F.&lt;/author&gt;&lt;/authors&gt;&lt;/contributors&gt;&lt;section&gt;377&lt;/section&gt;&lt;added-date format="utc"&gt;1601775773&lt;/added-date&gt;&lt;ref-type name="Journal Article"&gt;17&lt;/ref-type&gt;&lt;dates&gt;&lt;year&gt;2020&lt;/year&gt;&lt;/dates&gt;&lt;rec-number&gt;131&lt;/rec-number&gt;&lt;last-updated-date format="utc"&gt;1603235461&lt;/last-updated-date&gt;&lt;electronic-resource-num&gt;https://doi.org/10.3390/d12100377&lt;/electronic-resource-num&gt;&lt;volume&gt;12&lt;/volume&gt;&lt;/record&gt;&lt;/Cite&gt;&lt;/EndNote&gt;</w:instrText>
      </w:r>
      <w:r>
        <w:fldChar w:fldCharType="separate"/>
      </w:r>
      <w:r>
        <w:rPr>
          <w:noProof/>
        </w:rPr>
        <w:t>(2020)</w:t>
      </w:r>
      <w:r>
        <w:fldChar w:fldCharType="end"/>
      </w:r>
      <w:r>
        <w:t xml:space="preserve"> found that wild populations of this species exhibited regional, geographic separation; we found multiple variants within each region, all of which exhibited discreet differences which we were able to detect visually. In total, we identified 14 contact call variants given by wild yellow-</w:t>
      </w:r>
      <w:proofErr w:type="spellStart"/>
      <w:r>
        <w:t>naped</w:t>
      </w:r>
      <w:proofErr w:type="spellEnd"/>
      <w:r>
        <w:t xml:space="preserve"> amazons across their range. Our SPCC and PCA analyses validated some, but not all of our visual classifications when we compared variants by country. We noticed that most variants exhibited some degree of structural similarity regardless of the degree of geographic separation, suggesting that vocal dialect in this species exhibits a mosaic pattern. SPCC and PCA plots of all call variants support this observation, revealing extreme overlap in acoustic space.</w:t>
      </w:r>
    </w:p>
    <w:p w14:paraId="32ECB21F" w14:textId="77777777" w:rsidR="00BA3FD3" w:rsidRDefault="00BA3FD3">
      <w:pPr>
        <w:spacing w:line="480" w:lineRule="auto"/>
        <w:ind w:firstLine="720"/>
        <w:jc w:val="both"/>
      </w:pPr>
    </w:p>
    <w:p w14:paraId="3D7A1E50" w14:textId="77777777" w:rsidR="00BA3FD3" w:rsidRDefault="00000000">
      <w:pPr>
        <w:pStyle w:val="Heading2"/>
        <w:spacing w:line="480" w:lineRule="auto"/>
        <w:rPr>
          <w:rFonts w:ascii="Times New Roman" w:hAnsi="Times New Roman"/>
          <w:i/>
          <w:iCs/>
          <w:color w:val="000000"/>
          <w:sz w:val="24"/>
          <w:szCs w:val="24"/>
        </w:rPr>
      </w:pPr>
      <w:bookmarkStart w:id="202" w:name="_Toc57588862"/>
      <w:bookmarkStart w:id="203" w:name="_Toc57588967"/>
      <w:r>
        <w:rPr>
          <w:rFonts w:ascii="Times New Roman" w:hAnsi="Times New Roman"/>
          <w:i/>
          <w:iCs/>
          <w:color w:val="000000"/>
          <w:sz w:val="24"/>
          <w:szCs w:val="24"/>
        </w:rPr>
        <w:t>Global Patterns</w:t>
      </w:r>
      <w:bookmarkEnd w:id="202"/>
      <w:bookmarkEnd w:id="203"/>
    </w:p>
    <w:p w14:paraId="10E9AEBE" w14:textId="7385E62A" w:rsidR="00BA3FD3" w:rsidRDefault="00000000">
      <w:pPr>
        <w:spacing w:line="480" w:lineRule="auto"/>
        <w:jc w:val="both"/>
      </w:pPr>
      <w:r>
        <w:t xml:space="preserve">In 1996, Wright identified 3 audibly and </w:t>
      </w:r>
      <w:proofErr w:type="spellStart"/>
      <w:r>
        <w:t>spectrogaphically</w:t>
      </w:r>
      <w:proofErr w:type="spellEnd"/>
      <w:r>
        <w:t xml:space="preserve"> distinct contact call variants present in Costa Rican populations </w:t>
      </w:r>
      <w:r>
        <w:fldChar w:fldCharType="begin"/>
      </w:r>
      <w:r w:rsidR="00551782">
        <w:instrText xml:space="preserve"> ADDIN EN.CITE &lt;EndNote&gt;&lt;Cite&gt;&lt;Author&gt;Wright&lt;/Author&gt;&lt;Year&gt;1996&lt;/Year&gt;&lt;RecNum&gt;0&lt;/RecNum&gt;&lt;IDText&gt;Regional dialects in the contact call of a parrot&lt;/IDText&gt;&lt;DisplayText&gt;(Wright, 1996)&lt;/DisplayText&gt;&lt;record&gt;&lt;dates&gt;&lt;pub-dates&gt;&lt;date&gt;Jul&lt;/date&gt;&lt;/pub-dates&gt;&lt;year&gt;1996&lt;/year&gt;&lt;/dates&gt;&lt;urls&gt;&lt;related-urls&gt;&lt;url&gt;&amp;lt;Go to ISI&amp;gt;://WOS:A1996VB67900008&lt;/url&gt;&lt;/related-urls&gt;&lt;/urls&gt;&lt;isbn&gt;0962-8452&lt;/isbn&gt;&lt;titles&gt;&lt;title&gt;Regional dialects in the contact call of a parrot&lt;/title&gt;&lt;secondary-title&gt;Proceedings of the Royal Society B-Biological Sciences&lt;/secondary-title&gt;&lt;/titles&gt;&lt;pages&gt;867-872&lt;/pages&gt;&lt;number&gt;1372&lt;/number&gt;&lt;contributors&gt;&lt;authors&gt;&lt;author&gt;Wright, T. F.&lt;/author&gt;&lt;/authors&gt;&lt;/contributors&gt;&lt;added-date format="utc"&gt;1593536335&lt;/added-date&gt;&lt;ref-type name="Journal Article"&gt;17&lt;/ref-type&gt;&lt;rec-number&gt;14&lt;/rec-number&gt;&lt;last-updated-date format="utc"&gt;1593543129&lt;/last-updated-date&gt;&lt;accession-num&gt;WOS:A1996VB67900008&lt;/accession-num&gt;&lt;electronic-resource-num&gt;10.1098/rspb.1996.0128&lt;/electronic-resource-num&gt;&lt;volume&gt;263&lt;/volume&gt;&lt;/record&gt;&lt;/Cite&gt;&lt;/EndNote&gt;</w:instrText>
      </w:r>
      <w:r>
        <w:fldChar w:fldCharType="separate"/>
      </w:r>
      <w:r>
        <w:rPr>
          <w:noProof/>
        </w:rPr>
        <w:t>(Wright, 1996)</w:t>
      </w:r>
      <w:r>
        <w:fldChar w:fldCharType="end"/>
      </w:r>
      <w:r>
        <w:t xml:space="preserve">, and later confirmed the geographic and temporal stability of those same variants </w:t>
      </w:r>
      <w:r>
        <w:fldChar w:fldCharType="begin"/>
      </w:r>
      <w:r w:rsidR="00551782">
        <w:instrText xml:space="preserve"> ADDIN EN.CITE &lt;EndNote&gt;&lt;Cite&gt;&lt;Author&gt;Wright&lt;/Author&gt;&lt;Year&gt;2005&lt;/Year&gt;&lt;RecNum&gt;0&lt;/RecNum&gt;&lt;IDText&gt;Vocal dialects, sex-biased dispersal, and microsatellite population structure in the parrot Amazona auropalliata&lt;/IDText&gt;&lt;DisplayText&gt;(Wright, Rodriguez, &amp;amp; Fleischer, 2005)&lt;/DisplayText&gt;&lt;record&gt;&lt;dates&gt;&lt;pub-dates&gt;&lt;date&gt;Apr&lt;/date&gt;&lt;/pub-dates&gt;&lt;year&gt;2005&lt;/year&gt;&lt;/dates&gt;&lt;urls&gt;&lt;related-urls&gt;&lt;url&gt;&amp;lt;Go to ISI&amp;gt;://WOS:000227721900023&lt;/url&gt;&lt;/related-urls&gt;&lt;/urls&gt;&lt;isbn&gt;0962-1083&lt;/isbn&gt;&lt;titles&gt;&lt;title&gt;Vocal dialects, sex-biased dispersal, and microsatellite population structure in the parrot Amazona auropalliata&lt;/title&gt;&lt;secondary-title&gt;Molecular Ecology&lt;/secondary-title&gt;&lt;/titles&gt;&lt;pages&gt;1197-1205&lt;/pages&gt;&lt;number&gt;4&lt;/number&gt;&lt;contributors&gt;&lt;authors&gt;&lt;author&gt;Wright, T. F.&lt;/author&gt;&lt;author&gt;Rodriguez, A. M.&lt;/author&gt;&lt;author&gt;Fleischer, R. C.&lt;/author&gt;&lt;/authors&gt;&lt;/contributors&gt;&lt;added-date format="utc"&gt;1602715501&lt;/added-date&gt;&lt;ref-type name="Journal Article"&gt;17&lt;/ref-type&gt;&lt;rec-number&gt;137&lt;/rec-number&gt;&lt;last-updated-date format="utc"&gt;1603235461&lt;/last-updated-date&gt;&lt;accession-num&gt;WOS:000227721900023&lt;/accession-num&gt;&lt;electronic-resource-num&gt;10.1111/j.1365-294X.2005.02466.x&lt;/electronic-resource-num&gt;&lt;volume&gt;14&lt;/volume&gt;&lt;/record&gt;&lt;/Cite&gt;&lt;/EndNote&gt;</w:instrText>
      </w:r>
      <w:r>
        <w:fldChar w:fldCharType="separate"/>
      </w:r>
      <w:r>
        <w:rPr>
          <w:noProof/>
        </w:rPr>
        <w:t>(Wright, Rodriguez, &amp; Fleischer, 2005)</w:t>
      </w:r>
      <w:r>
        <w:fldChar w:fldCharType="end"/>
      </w:r>
      <w:r>
        <w:t>. Our visual assessment of 2,338 contact calls collected from yellow-</w:t>
      </w:r>
      <w:proofErr w:type="spellStart"/>
      <w:r>
        <w:t>naped</w:t>
      </w:r>
      <w:proofErr w:type="spellEnd"/>
      <w:r>
        <w:t xml:space="preserve"> amazons across their range revealed the presence of 14 distinct call variants. Results from SPCC analyses and PCA support many of our visual classifications; however, several variants that exhibited high acoustic similarity required reevaluation. Variants in this species appear to be regionally spaced, and populations show </w:t>
      </w:r>
      <w:r>
        <w:lastRenderedPageBreak/>
        <w:t>increasing acoustic similarity as geographic distance increases. We observed several commonly used structural patterns across all yellow-</w:t>
      </w:r>
      <w:proofErr w:type="spellStart"/>
      <w:r>
        <w:t>naped</w:t>
      </w:r>
      <w:proofErr w:type="spellEnd"/>
      <w:r>
        <w:t xml:space="preserve"> amazon contact call variants, including the presence of gaps within the call, frequency shifts, and differences in duration</w:t>
      </w:r>
      <w:commentRangeStart w:id="204"/>
      <w:r>
        <w:t xml:space="preserve">. Rather than clinal or graded variation of call types, dialects in this species appear to be products of modifications to a basic call structure (Figure 5) that are distributed across the range in a mosaic pattern. </w:t>
      </w:r>
      <w:commentRangeEnd w:id="204"/>
      <w:r w:rsidR="00162702">
        <w:rPr>
          <w:rStyle w:val="CommentReference"/>
        </w:rPr>
        <w:commentReference w:id="204"/>
      </w:r>
    </w:p>
    <w:p w14:paraId="6FE17408" w14:textId="77777777" w:rsidR="00BA3FD3" w:rsidRDefault="00BA3FD3">
      <w:pPr>
        <w:spacing w:line="480" w:lineRule="auto"/>
        <w:jc w:val="center"/>
        <w:sectPr w:rsidR="00BA3FD3">
          <w:endnotePr>
            <w:numFmt w:val="decimal"/>
          </w:endnotePr>
          <w:pgSz w:w="12240" w:h="15840"/>
          <w:pgMar w:top="1440" w:right="1440" w:bottom="1440" w:left="1440" w:header="1800" w:footer="1440" w:gutter="0"/>
          <w:lnNumType w:countBy="1" w:restart="continuous"/>
          <w:cols w:space="720"/>
          <w:docGrid w:linePitch="326"/>
        </w:sectPr>
      </w:pPr>
    </w:p>
    <w:p w14:paraId="372D3BE9" w14:textId="77777777" w:rsidR="00BA3FD3" w:rsidRDefault="00FF1345">
      <w:pPr>
        <w:spacing w:line="480" w:lineRule="auto"/>
        <w:jc w:val="center"/>
      </w:pPr>
      <w:r>
        <w:rPr>
          <w:i/>
          <w:iCs/>
          <w:noProof/>
        </w:rPr>
        <w:lastRenderedPageBreak/>
        <w:drawing>
          <wp:anchor distT="0" distB="0" distL="114300" distR="114300" simplePos="0" relativeHeight="251657216" behindDoc="0" locked="0" layoutInCell="1" allowOverlap="1" wp14:anchorId="45CCD675" wp14:editId="44BC80EF">
            <wp:simplePos x="0" y="0"/>
            <wp:positionH relativeFrom="column">
              <wp:posOffset>24765</wp:posOffset>
            </wp:positionH>
            <wp:positionV relativeFrom="paragraph">
              <wp:posOffset>212725</wp:posOffset>
            </wp:positionV>
            <wp:extent cx="6258560" cy="3970020"/>
            <wp:effectExtent l="12700" t="12700" r="2540" b="5080"/>
            <wp:wrapThrough wrapText="bothSides">
              <wp:wrapPolygon edited="0">
                <wp:start x="-44" y="-69"/>
                <wp:lineTo x="-44" y="21628"/>
                <wp:lineTo x="21609" y="21628"/>
                <wp:lineTo x="21609" y="-69"/>
                <wp:lineTo x="-44" y="-69"/>
              </wp:wrapPolygon>
            </wp:wrapThrough>
            <wp:docPr id="243"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8560" cy="3970020"/>
                    </a:xfrm>
                    <a:prstGeom prst="rect">
                      <a:avLst/>
                    </a:prstGeom>
                    <a:noFill/>
                    <a:ln w="9525">
                      <a:solidFill>
                        <a:srgbClr val="000000"/>
                      </a:solidFill>
                      <a:round/>
                      <a:headEnd/>
                      <a:tailEnd/>
                    </a:ln>
                  </pic:spPr>
                </pic:pic>
              </a:graphicData>
            </a:graphic>
            <wp14:sizeRelH relativeFrom="page">
              <wp14:pctWidth>0</wp14:pctWidth>
            </wp14:sizeRelH>
            <wp14:sizeRelV relativeFrom="page">
              <wp14:pctHeight>0</wp14:pctHeight>
            </wp14:sizeRelV>
          </wp:anchor>
        </w:drawing>
      </w:r>
    </w:p>
    <w:p w14:paraId="5D602DCA" w14:textId="77777777" w:rsidR="00BA3FD3" w:rsidRDefault="00000000">
      <w:pPr>
        <w:spacing w:line="480" w:lineRule="auto"/>
        <w:jc w:val="both"/>
        <w:rPr>
          <w:b/>
          <w:bCs/>
        </w:rPr>
      </w:pPr>
      <w:bookmarkStart w:id="205" w:name="_Toc57588968"/>
      <w:bookmarkStart w:id="206" w:name="_Toc57588863"/>
      <w:bookmarkStart w:id="207" w:name="_Toc54969229"/>
      <w:bookmarkStart w:id="208" w:name="_Toc56760072"/>
      <w:bookmarkStart w:id="209" w:name="_Toc56622721"/>
      <w:bookmarkStart w:id="210" w:name="_Toc54970090"/>
      <w:r>
        <w:rPr>
          <w:rStyle w:val="Heading3Char"/>
          <w:rFonts w:ascii="Times New Roman" w:hAnsi="Times New Roman"/>
          <w:b/>
          <w:bCs/>
          <w:color w:val="000000"/>
        </w:rPr>
        <w:t>Figure 5.</w:t>
      </w:r>
      <w:bookmarkEnd w:id="205"/>
      <w:bookmarkEnd w:id="206"/>
      <w:r>
        <w:rPr>
          <w:b/>
          <w:bCs/>
          <w:color w:val="000000"/>
          <w:sz w:val="21"/>
          <w:szCs w:val="21"/>
        </w:rPr>
        <w:t xml:space="preserve"> </w:t>
      </w:r>
      <w:r>
        <w:t>An image using spectrograms to depict the common ways in which yellow-</w:t>
      </w:r>
      <w:proofErr w:type="spellStart"/>
      <w:r>
        <w:t>naped</w:t>
      </w:r>
      <w:proofErr w:type="spellEnd"/>
      <w:r>
        <w:t xml:space="preserve"> amazon contact calls can structurally vary.</w:t>
      </w:r>
      <w:bookmarkEnd w:id="207"/>
      <w:bookmarkEnd w:id="208"/>
      <w:bookmarkEnd w:id="209"/>
      <w:bookmarkEnd w:id="210"/>
      <w:r>
        <w:rPr>
          <w:b/>
          <w:bCs/>
        </w:rPr>
        <w:t xml:space="preserve"> </w:t>
      </w:r>
    </w:p>
    <w:p w14:paraId="4DC9778C" w14:textId="77777777" w:rsidR="00BA3FD3" w:rsidRDefault="00BA3FD3">
      <w:pPr>
        <w:spacing w:line="480" w:lineRule="auto"/>
        <w:jc w:val="center"/>
        <w:sectPr w:rsidR="00BA3FD3">
          <w:endnotePr>
            <w:numFmt w:val="decimal"/>
          </w:endnotePr>
          <w:pgSz w:w="12240" w:h="15840"/>
          <w:pgMar w:top="1440" w:right="1440" w:bottom="1440" w:left="1440" w:header="1800" w:footer="1440" w:gutter="0"/>
          <w:lnNumType w:countBy="1" w:restart="continuous"/>
          <w:cols w:space="720"/>
          <w:docGrid w:linePitch="326"/>
        </w:sectPr>
      </w:pPr>
    </w:p>
    <w:p w14:paraId="44FC158B" w14:textId="20E51427" w:rsidR="00BA3FD3" w:rsidRDefault="00000000">
      <w:pPr>
        <w:spacing w:line="480" w:lineRule="auto"/>
        <w:jc w:val="both"/>
      </w:pPr>
      <w:r>
        <w:lastRenderedPageBreak/>
        <w:t>In addition to the yellow-</w:t>
      </w:r>
      <w:proofErr w:type="spellStart"/>
      <w:r>
        <w:t>naped</w:t>
      </w:r>
      <w:proofErr w:type="spellEnd"/>
      <w:r>
        <w:t xml:space="preserve"> amazon, several other parrot species have been found to exhibit distinct dialects including the Australian ringneck parrot, </w:t>
      </w:r>
      <w:proofErr w:type="spellStart"/>
      <w:r>
        <w:rPr>
          <w:i/>
          <w:iCs/>
        </w:rPr>
        <w:t>Barnardius</w:t>
      </w:r>
      <w:proofErr w:type="spellEnd"/>
      <w:r>
        <w:rPr>
          <w:i/>
          <w:iCs/>
        </w:rPr>
        <w:t xml:space="preserve"> </w:t>
      </w:r>
      <w:proofErr w:type="spellStart"/>
      <w:r>
        <w:rPr>
          <w:i/>
          <w:iCs/>
        </w:rPr>
        <w:t>zonariu</w:t>
      </w:r>
      <w:proofErr w:type="spellEnd"/>
      <w:r>
        <w:rPr>
          <w:i/>
          <w:iCs/>
        </w:rPr>
        <w:t xml:space="preserve"> </w:t>
      </w:r>
      <w:r>
        <w:fldChar w:fldCharType="begin"/>
      </w:r>
      <w:r w:rsidR="00551782">
        <w:instrText xml:space="preserve"> ADDIN EN.CITE &lt;EndNote&gt;&lt;Cite&gt;&lt;Author&gt;Baker&lt;/Author&gt;&lt;Year&gt;2000&lt;/Year&gt;&lt;RecNum&gt;0&lt;/RecNum&gt;&lt;IDText&gt;Cultural diversification in the flight call of the Ringneck Parrot in Western Australia&lt;/IDText&gt;&lt;DisplayText&gt;(Baker, 2000)&lt;/DisplayText&gt;&lt;record&gt;&lt;dates&gt;&lt;pub-dates&gt;&lt;date&gt;Nov&lt;/date&gt;&lt;/pub-dates&gt;&lt;year&gt;2000&lt;/year&gt;&lt;/dates&gt;&lt;urls&gt;&lt;related-urls&gt;&lt;url&gt;&amp;lt;Go to ISI&amp;gt;://WOS:000165464400020&lt;/url&gt;&lt;/related-urls&gt;&lt;/urls&gt;&lt;isbn&gt;0010-5422&lt;/isbn&gt;&lt;titles&gt;&lt;title&gt;Cultural diversification in the flight call of the Ringneck Parrot in Western Australia&lt;/title&gt;&lt;secondary-title&gt;Condor&lt;/secondary-title&gt;&lt;/titles&gt;&lt;pages&gt;905-910&lt;/pages&gt;&lt;number&gt;4&lt;/number&gt;&lt;contributors&gt;&lt;authors&gt;&lt;author&gt;Baker, M. C.&lt;/author&gt;&lt;/authors&gt;&lt;/contributors&gt;&lt;added-date format="utc"&gt;1604003118&lt;/added-date&gt;&lt;ref-type name="Journal Article"&gt;17&lt;/ref-type&gt;&lt;rec-number&gt;171&lt;/rec-number&gt;&lt;last-updated-date format="utc"&gt;1604003118&lt;/last-updated-date&gt;&lt;accession-num&gt;WOS:000165464400020&lt;/accession-num&gt;&lt;electronic-resource-num&gt;10.1650/0010-5422(2000)102[0905:cditfc]2.0.co;2&lt;/electronic-resource-num&gt;&lt;volume&gt;102&lt;/volume&gt;&lt;/record&gt;&lt;/Cite&gt;&lt;/EndNote&gt;</w:instrText>
      </w:r>
      <w:r>
        <w:fldChar w:fldCharType="separate"/>
      </w:r>
      <w:r>
        <w:rPr>
          <w:noProof/>
        </w:rPr>
        <w:t>(Baker, 2000)</w:t>
      </w:r>
      <w:r>
        <w:fldChar w:fldCharType="end"/>
      </w:r>
      <w:r>
        <w:t xml:space="preserve">; </w:t>
      </w:r>
      <w:proofErr w:type="spellStart"/>
      <w:r>
        <w:t>Galah</w:t>
      </w:r>
      <w:proofErr w:type="spellEnd"/>
      <w:r>
        <w:t xml:space="preserve">, </w:t>
      </w:r>
      <w:proofErr w:type="spellStart"/>
      <w:r>
        <w:rPr>
          <w:i/>
          <w:iCs/>
        </w:rPr>
        <w:t>Eolophus</w:t>
      </w:r>
      <w:proofErr w:type="spellEnd"/>
      <w:r>
        <w:rPr>
          <w:i/>
          <w:iCs/>
        </w:rPr>
        <w:t xml:space="preserve"> </w:t>
      </w:r>
      <w:proofErr w:type="spellStart"/>
      <w:r>
        <w:rPr>
          <w:i/>
          <w:iCs/>
        </w:rPr>
        <w:t>roseicapillus</w:t>
      </w:r>
      <w:proofErr w:type="spellEnd"/>
      <w:r>
        <w:t xml:space="preserve"> </w:t>
      </w:r>
      <w:r>
        <w:fldChar w:fldCharType="begin"/>
      </w:r>
      <w:r w:rsidR="00551782">
        <w:instrText xml:space="preserve"> ADDIN EN.CITE &lt;EndNote&gt;&lt;Cite&gt;&lt;Author&gt;Baker&lt;/Author&gt;&lt;Year&gt;2003&lt;/Year&gt;&lt;RecNum&gt;0&lt;/RecNum&gt;&lt;IDText&gt;Local similarity and geographic differences in a contact call of the Galah (Cacatua roseicapilla assimilis) in Western Australia&lt;/IDText&gt;&lt;DisplayText&gt;(Baker, 2003)&lt;/DisplayText&gt;&lt;record&gt;&lt;urls&gt;&lt;related-urls&gt;&lt;url&gt;&amp;lt;Go to ISI&amp;gt;://WOS:000185866900006&lt;/url&gt;&lt;/related-urls&gt;&lt;/urls&gt;&lt;isbn&gt;0158-4197&lt;/isbn&gt;&lt;titles&gt;&lt;title&gt;Local similarity and geographic differences in a contact call of the Galah (Cacatua roseicapilla assimilis) in Western Australia&lt;/title&gt;&lt;secondary-title&gt;Emu&lt;/secondary-title&gt;&lt;/titles&gt;&lt;pages&gt;233-237&lt;/pages&gt;&lt;number&gt;3&lt;/number&gt;&lt;contributors&gt;&lt;authors&gt;&lt;author&gt;Baker, M. C.&lt;/author&gt;&lt;/authors&gt;&lt;/contributors&gt;&lt;added-date format="utc"&gt;1604002016&lt;/added-date&gt;&lt;ref-type name="Journal Article"&gt;17&lt;/ref-type&gt;&lt;dates&gt;&lt;year&gt;2003&lt;/year&gt;&lt;/dates&gt;&lt;rec-number&gt;170&lt;/rec-number&gt;&lt;last-updated-date format="utc"&gt;1604002016&lt;/last-updated-date&gt;&lt;accession-num&gt;WOS:000185866900006&lt;/accession-num&gt;&lt;electronic-resource-num&gt;10.1071/mu02035&lt;/electronic-resource-num&gt;&lt;volume&gt;103&lt;/volume&gt;&lt;/record&gt;&lt;/Cite&gt;&lt;/EndNote&gt;</w:instrText>
      </w:r>
      <w:r>
        <w:fldChar w:fldCharType="separate"/>
      </w:r>
      <w:r>
        <w:rPr>
          <w:noProof/>
        </w:rPr>
        <w:t>(Baker, 2003)</w:t>
      </w:r>
      <w:r>
        <w:fldChar w:fldCharType="end"/>
      </w:r>
      <w:r>
        <w:t xml:space="preserve">; Australian Palm Cockatoo, </w:t>
      </w:r>
      <w:proofErr w:type="spellStart"/>
      <w:r>
        <w:rPr>
          <w:i/>
          <w:iCs/>
        </w:rPr>
        <w:t>Probosciger</w:t>
      </w:r>
      <w:proofErr w:type="spellEnd"/>
      <w:r>
        <w:rPr>
          <w:i/>
          <w:iCs/>
        </w:rPr>
        <w:t xml:space="preserve"> </w:t>
      </w:r>
      <w:proofErr w:type="spellStart"/>
      <w:r>
        <w:rPr>
          <w:i/>
          <w:iCs/>
        </w:rPr>
        <w:t>aterrimus</w:t>
      </w:r>
      <w:proofErr w:type="spellEnd"/>
      <w:r>
        <w:rPr>
          <w:b/>
          <w:bCs/>
          <w:i/>
          <w:iCs/>
        </w:rPr>
        <w:t xml:space="preserve"> </w:t>
      </w:r>
      <w:r>
        <w:fldChar w:fldCharType="begin"/>
      </w:r>
      <w:r w:rsidR="00551782">
        <w:instrText xml:space="preserve"> ADDIN EN.CITE &lt;EndNote&gt;&lt;Cite&gt;&lt;Author&gt;Keighley&lt;/Author&gt;&lt;Year&gt;2017&lt;/Year&gt;&lt;RecNum&gt;0&lt;/RecNum&gt;&lt;IDText&gt;Geographic variation in the vocalizations of Australian palm cockatoos (Probosciger aterrimus)&lt;/IDText&gt;&lt;DisplayText&gt;(Keighley, Langmore, Zdenek, &amp;amp; Heinsohn, 2017)&lt;/DisplayText&gt;&lt;record&gt;&lt;urls&gt;&lt;related-urls&gt;&lt;url&gt;&amp;lt;Go to ISI&amp;gt;://WOS:000389181600007&lt;/url&gt;&lt;/related-urls&gt;&lt;/urls&gt;&lt;isbn&gt;0952-4622&lt;/isbn&gt;&lt;titles&gt;&lt;title&gt;Geographic variation in the vocalizations of Australian palm cockatoos (Probosciger aterrimus)&lt;/title&gt;&lt;secondary-title&gt;Bioacoustics-the International Journal of Animal Sound and Its Recording&lt;/secondary-title&gt;&lt;/titles&gt;&lt;pages&gt;91-108&lt;/pages&gt;&lt;number&gt;1&lt;/number&gt;&lt;contributors&gt;&lt;authors&gt;&lt;author&gt;Keighley, M. V.&lt;/author&gt;&lt;author&gt;Langmore, N. E.&lt;/author&gt;&lt;author&gt;Zdenek, C. N.&lt;/author&gt;&lt;author&gt;Heinsohn, R.&lt;/author&gt;&lt;/authors&gt;&lt;/contributors&gt;&lt;added-date format="utc"&gt;1603993294&lt;/added-date&gt;&lt;ref-type name="Journal Article"&gt;17&lt;/ref-type&gt;&lt;dates&gt;&lt;year&gt;2017&lt;/year&gt;&lt;/dates&gt;&lt;rec-number&gt;169&lt;/rec-number&gt;&lt;last-updated-date format="utc"&gt;1603993294&lt;/last-updated-date&gt;&lt;accession-num&gt;WOS:000389181600007&lt;/accession-num&gt;&lt;electronic-resource-num&gt;10.1080/09524622.2016.1201778&lt;/electronic-resource-num&gt;&lt;volume&gt;26&lt;/volume&gt;&lt;/record&gt;&lt;/Cite&gt;&lt;/EndNote&gt;</w:instrText>
      </w:r>
      <w:r>
        <w:fldChar w:fldCharType="separate"/>
      </w:r>
      <w:r>
        <w:rPr>
          <w:noProof/>
        </w:rPr>
        <w:t>(Keighley, Langmore, Zdenek, &amp; Heinsohn, 2017)</w:t>
      </w:r>
      <w:r>
        <w:fldChar w:fldCharType="end"/>
      </w:r>
      <w:r>
        <w:t>;</w:t>
      </w:r>
      <w:r>
        <w:rPr>
          <w:b/>
          <w:bCs/>
        </w:rPr>
        <w:t xml:space="preserve"> </w:t>
      </w:r>
      <w:r>
        <w:t xml:space="preserve">Cuban Parrot, </w:t>
      </w:r>
      <w:r>
        <w:rPr>
          <w:i/>
          <w:iCs/>
        </w:rPr>
        <w:t xml:space="preserve">Amazona </w:t>
      </w:r>
      <w:proofErr w:type="spellStart"/>
      <w:r>
        <w:rPr>
          <w:i/>
          <w:iCs/>
        </w:rPr>
        <w:t>leucocephala</w:t>
      </w:r>
      <w:proofErr w:type="spellEnd"/>
      <w:r>
        <w:t xml:space="preserve"> </w:t>
      </w:r>
      <w:r>
        <w:fldChar w:fldCharType="begin"/>
      </w:r>
      <w:r w:rsidR="00551782">
        <w:instrText xml:space="preserve"> ADDIN EN.CITE &lt;EndNote&gt;&lt;Cite&gt;&lt;Author&gt;J. Reynolds&lt;/Author&gt;&lt;Year&gt;2010&lt;/Year&gt;&lt;RecNum&gt;0&lt;/RecNum&gt;&lt;IDText&gt;Geographic variation in the flight call of the cuban parrot (Amazona leucocephala) and its taxonomic relevance&lt;/IDText&gt;&lt;DisplayText&gt;(J. Reynolds, Hayes, &amp;amp; Wiley, 2010)&lt;/DisplayText&gt;&lt;record&gt;&lt;titles&gt;&lt;title&gt;&lt;style font="default" size="100%"&gt;Geographic variation in the flight call of the cuban parrot (&lt;/style&gt;&lt;style face="italic" font="default" size="100%"&gt;Amazona leucocephala&lt;/style&gt;&lt;style font="default" size="100%"&gt;) and its taxonomic relevance&lt;/style&gt;&lt;/title&gt;&lt;secondary-title&gt;Journal of Caribbean Ornithology&lt;/secondary-title&gt;&lt;/titles&gt;&lt;number&gt;1&lt;/number&gt;&lt;contributors&gt;&lt;authors&gt;&lt;author&gt;J. Reynolds, M. Bryant&lt;/author&gt;&lt;author&gt;Hayes, William K.&lt;/author&gt;&lt;author&gt;Wiley, James W.&lt;/author&gt;&lt;/authors&gt;&lt;/contributors&gt;&lt;added-date format="utc"&gt;1603993078&lt;/added-date&gt;&lt;ref-type name="Journal Article"&gt;17&lt;/ref-type&gt;&lt;dates&gt;&lt;year&gt;2010&lt;/year&gt;&lt;/dates&gt;&lt;rec-number&gt;168&lt;/rec-number&gt;&lt;last-updated-date format="utc"&gt;1603993217&lt;/last-updated-date&gt;&lt;volume&gt;23&lt;/volume&gt;&lt;/record&gt;&lt;/Cite&gt;&lt;/EndNote&gt;</w:instrText>
      </w:r>
      <w:r>
        <w:fldChar w:fldCharType="separate"/>
      </w:r>
      <w:r>
        <w:rPr>
          <w:noProof/>
        </w:rPr>
        <w:t>(J. Reynolds, Hayes, &amp; Wiley, 2010)</w:t>
      </w:r>
      <w:r>
        <w:fldChar w:fldCharType="end"/>
      </w:r>
      <w:r>
        <w:t xml:space="preserve">; and invasive populations of the Monk parakeet, </w:t>
      </w:r>
      <w:proofErr w:type="spellStart"/>
      <w:r>
        <w:rPr>
          <w:i/>
          <w:iCs/>
        </w:rPr>
        <w:t>Myiopsitta</w:t>
      </w:r>
      <w:proofErr w:type="spellEnd"/>
      <w:r>
        <w:rPr>
          <w:i/>
          <w:iCs/>
        </w:rPr>
        <w:t xml:space="preserve"> </w:t>
      </w:r>
      <w:proofErr w:type="spellStart"/>
      <w:r>
        <w:rPr>
          <w:i/>
          <w:iCs/>
        </w:rPr>
        <w:t>monachus</w:t>
      </w:r>
      <w:proofErr w:type="spellEnd"/>
      <w:r>
        <w:rPr>
          <w:i/>
          <w:iCs/>
        </w:rPr>
        <w:t xml:space="preserve"> </w:t>
      </w:r>
      <w:r>
        <w:t xml:space="preserve">(but see </w:t>
      </w:r>
      <w:r>
        <w:fldChar w:fldCharType="begin"/>
      </w:r>
      <w:r w:rsidR="00551782">
        <w:instrText xml:space="preserve"> ADDIN EN.CITE &lt;EndNote&gt;&lt;Cite&gt;&lt;Author&gt;Smith-Vidaurre&lt;/Author&gt;&lt;Year&gt;2020&lt;/Year&gt;&lt;RecNum&gt;0&lt;/RecNum&gt;&lt;IDText&gt;Individual signatures outweigh social group identity in contact calls of a communally nesting parrot&lt;/IDText&gt;&lt;DisplayText&gt;(Smith-Vidaurre et al., 2020)&lt;/DisplayText&gt;&lt;record&gt;&lt;dates&gt;&lt;pub-dates&gt;&lt;date&gt;Mar-Apr&lt;/date&gt;&lt;/pub-dates&gt;&lt;year&gt;2020&lt;/year&gt;&lt;/dates&gt;&lt;urls&gt;&lt;related-urls&gt;&lt;url&gt;&amp;lt;Go to ISI&amp;gt;://WOS:000537266400019&lt;/url&gt;&lt;/related-urls&gt;&lt;/urls&gt;&lt;isbn&gt;1045-2249&lt;/isbn&gt;&lt;titles&gt;&lt;title&gt;Individual signatures outweigh social group identity in contact calls of a communally nesting parrot&lt;/title&gt;&lt;secondary-title&gt;Behavioral Ecology&lt;/secondary-title&gt;&lt;/titles&gt;&lt;pages&gt;448-458&lt;/pages&gt;&lt;number&gt;2&lt;/number&gt;&lt;contributors&gt;&lt;authors&gt;&lt;author&gt;Smith-Vidaurre, G.&lt;/author&gt;&lt;author&gt;Araya-Salas, M.&lt;/author&gt;&lt;author&gt;Wright, T. F.&lt;/author&gt;&lt;/authors&gt;&lt;/contributors&gt;&lt;added-date format="utc"&gt;1600805824&lt;/added-date&gt;&lt;ref-type name="Journal Article"&gt;17&lt;/ref-type&gt;&lt;rec-number&gt;89&lt;/rec-number&gt;&lt;last-updated-date format="utc"&gt;1603235461&lt;/last-updated-date&gt;&lt;accession-num&gt;WOS:000537266400019&lt;/accession-num&gt;&lt;electronic-resource-num&gt;10.1093/beheco/arz202&lt;/electronic-resource-num&gt;&lt;volume&gt;31&lt;/volume&gt;&lt;/record&gt;&lt;/Cite&gt;&lt;/EndNote&gt;</w:instrText>
      </w:r>
      <w:r>
        <w:fldChar w:fldCharType="separate"/>
      </w:r>
      <w:r>
        <w:rPr>
          <w:noProof/>
        </w:rPr>
        <w:t>(Smith-Vidaurre et al., 2020)</w:t>
      </w:r>
      <w:r>
        <w:fldChar w:fldCharType="end"/>
      </w:r>
      <w:r>
        <w:t xml:space="preserve"> for evidence of different patterns in native populations)</w:t>
      </w:r>
      <w:r>
        <w:rPr>
          <w:i/>
          <w:iCs/>
        </w:rPr>
        <w:t xml:space="preserve"> </w:t>
      </w:r>
      <w:r>
        <w:fldChar w:fldCharType="begin"/>
      </w:r>
      <w:r w:rsidR="00551782">
        <w:instrText xml:space="preserve"> ADDIN EN.CITE &lt;EndNote&gt;&lt;Cite&gt;&lt;Author&gt;Buhrman-Deever&lt;/Author&gt;&lt;Year&gt;2007&lt;/Year&gt;&lt;RecNum&gt;0&lt;/RecNum&gt;&lt;IDText&gt;Geographic variation in contact calls of feral North American populations of the Monk Parakeet&lt;/IDText&gt;&lt;DisplayText&gt;(Buhrman-Deever, Rappaport, &amp;amp; Bradbury, 2007)&lt;/DisplayText&gt;&lt;record&gt;&lt;dates&gt;&lt;pub-dates&gt;&lt;date&gt;May&lt;/date&gt;&lt;/pub-dates&gt;&lt;year&gt;2007&lt;/year&gt;&lt;/dates&gt;&lt;urls&gt;&lt;related-urls&gt;&lt;url&gt;&amp;lt;Go to ISI&amp;gt;://WOS:000246603900013&lt;/url&gt;&lt;/related-urls&gt;&lt;/urls&gt;&lt;isbn&gt;0010-5422&lt;/isbn&gt;&lt;titles&gt;&lt;title&gt;Geographic variation in contact calls of feral North American populations of the Monk Parakeet&lt;/title&gt;&lt;secondary-title&gt;Condor&lt;/secondary-title&gt;&lt;/titles&gt;&lt;pages&gt;389-398&lt;/pages&gt;&lt;number&gt;2&lt;/number&gt;&lt;contributors&gt;&lt;authors&gt;&lt;author&gt;Buhrman-Deever, S. C.&lt;/author&gt;&lt;author&gt;Rappaport, A. R.&lt;/author&gt;&lt;author&gt;Bradbury, J. W.&lt;/author&gt;&lt;/authors&gt;&lt;/contributors&gt;&lt;added-date format="utc"&gt;1604003914&lt;/added-date&gt;&lt;ref-type name="Journal Article"&gt;17&lt;/ref-type&gt;&lt;rec-number&gt;172&lt;/rec-number&gt;&lt;last-updated-date format="utc"&gt;1604003914&lt;/last-updated-date&gt;&lt;accession-num&gt;WOS:000246603900013&lt;/accession-num&gt;&lt;electronic-resource-num&gt;10.1650/0010-5422(2007)109[389:gvicco]2.0.co;2&lt;/electronic-resource-num&gt;&lt;volume&gt;109&lt;/volume&gt;&lt;/record&gt;&lt;/Cite&gt;&lt;/EndNote&gt;</w:instrText>
      </w:r>
      <w:r>
        <w:fldChar w:fldCharType="separate"/>
      </w:r>
      <w:r>
        <w:rPr>
          <w:noProof/>
        </w:rPr>
        <w:t>(Buhrman-Deever, Rappaport, &amp; Bradbury, 2007)</w:t>
      </w:r>
      <w:r>
        <w:fldChar w:fldCharType="end"/>
      </w:r>
      <w:r>
        <w:t xml:space="preserve">. There is little understanding as to why parrot species exhibit vocal dialects, but several hypotheses have been formed to explain their function. Podos and Warren </w:t>
      </w:r>
      <w:r>
        <w:fldChar w:fldCharType="begin"/>
      </w:r>
      <w:r w:rsidR="00551782">
        <w:instrText xml:space="preserve"> ADDIN EN.CITE &lt;EndNote&gt;&lt;Cite ExcludeAuth="1"&gt;&lt;Author&gt;Podos&lt;/Author&gt;&lt;Year&gt;2007&lt;/Year&gt;&lt;RecNum&gt;0&lt;/RecNum&gt;&lt;IDText&gt;The evolution of geographic variation in birdsong&lt;/IDText&gt;&lt;DisplayText&gt;(2007)&lt;/DisplayText&gt;&lt;record&gt;&lt;urls&gt;&lt;related-urls&gt;&lt;url&gt;&amp;lt;Go to ISI&amp;gt;://WOS:000251162600009&lt;/url&gt;&lt;/related-urls&gt;&lt;/urls&gt;&lt;isbn&gt;0065-3454&lt;/isbn&gt;&lt;titles&gt;&lt;title&gt;The evolution of geographic variation in birdsong&lt;/title&gt;&lt;secondary-title&gt;Advances in the Study of Behavior, Vol 37&lt;/secondary-title&gt;&lt;/titles&gt;&lt;pages&gt;403-458&lt;/pages&gt;&lt;contributors&gt;&lt;authors&gt;&lt;author&gt;Podos, J.&lt;/author&gt;&lt;author&gt;Warren, P. S.&lt;/author&gt;&lt;/authors&gt;&lt;/contributors&gt;&lt;added-date format="utc"&gt;1598220100&lt;/added-date&gt;&lt;ref-type name="Journal Article"&gt;17&lt;/ref-type&gt;&lt;dates&gt;&lt;year&gt;2007&lt;/year&gt;&lt;/dates&gt;&lt;rec-number&gt;62&lt;/rec-number&gt;&lt;last-updated-date format="utc"&gt;1598220284&lt;/last-updated-date&gt;&lt;accession-num&gt;WOS:000251162600009&lt;/accession-num&gt;&lt;electronic-resource-num&gt;10.1016/s0065-3454(07)37009-5&lt;/electronic-resource-num&gt;&lt;volume&gt;37&lt;/volume&gt;&lt;/record&gt;&lt;/Cite&gt;&lt;/EndNote&gt;</w:instrText>
      </w:r>
      <w:r>
        <w:fldChar w:fldCharType="separate"/>
      </w:r>
      <w:r>
        <w:rPr>
          <w:noProof/>
        </w:rPr>
        <w:t>(2007)</w:t>
      </w:r>
      <w:r>
        <w:fldChar w:fldCharType="end"/>
      </w:r>
      <w:r>
        <w:t xml:space="preserve"> postulate that female preference for local call types is a driver of acoustic divergence. In this case, female sexual preference for males with a local trait would result in some level of genetic divergence between populations </w:t>
      </w:r>
      <w:r>
        <w:fldChar w:fldCharType="begin"/>
      </w:r>
      <w:r w:rsidR="00551782">
        <w:instrText xml:space="preserve"> ADDIN EN.CITE &lt;EndNote&gt;&lt;Cite&gt;&lt;Author&gt;Wilkins&lt;/Author&gt;&lt;Year&gt;2013&lt;/Year&gt;&lt;RecNum&gt;0&lt;/RecNum&gt;&lt;IDText&gt;Evolutionary divergence in acoustic signals: causes and consequences&lt;/IDText&gt;&lt;DisplayText&gt;(Wilkins, Seddon, &amp;amp; Safran, 2013)&lt;/DisplayText&gt;&lt;record&gt;&lt;dates&gt;&lt;pub-dates&gt;&lt;date&gt;Mar&lt;/date&gt;&lt;/pub-dates&gt;&lt;year&gt;2013&lt;/year&gt;&lt;/dates&gt;&lt;urls&gt;&lt;related-urls&gt;&lt;url&gt;&amp;lt;Go to ISI&amp;gt;://WOS:000316160400006&lt;/url&gt;&lt;/related-urls&gt;&lt;/urls&gt;&lt;isbn&gt;0169-5347&lt;/isbn&gt;&lt;titles&gt;&lt;title&gt;Evolutionary divergence in acoustic signals: causes and consequences&lt;/title&gt;&lt;secondary-title&gt;Trends in Ecology &amp;amp; Evolution&lt;/secondary-title&gt;&lt;/titles&gt;&lt;pages&gt;156-166&lt;/pages&gt;&lt;number&gt;3&lt;/number&gt;&lt;contributors&gt;&lt;authors&gt;&lt;author&gt;Wilkins, M. R.&lt;/author&gt;&lt;author&gt;Seddon, N.&lt;/author&gt;&lt;author&gt;Safran, R. J.&lt;/author&gt;&lt;/authors&gt;&lt;/contributors&gt;&lt;added-date format="utc"&gt;1603815341&lt;/added-date&gt;&lt;ref-type name="Journal Article"&gt;17&lt;/ref-type&gt;&lt;rec-number&gt;164&lt;/rec-number&gt;&lt;last-updated-date format="utc"&gt;1603815341&lt;/last-updated-date&gt;&lt;accession-num&gt;WOS:000316160400006&lt;/accession-num&gt;&lt;electronic-resource-num&gt;10.1016/j.tree.2012.10.002&lt;/electronic-resource-num&gt;&lt;volume&gt;28&lt;/volume&gt;&lt;/record&gt;&lt;/Cite&gt;&lt;/EndNote&gt;</w:instrText>
      </w:r>
      <w:r>
        <w:fldChar w:fldCharType="separate"/>
      </w:r>
      <w:r>
        <w:rPr>
          <w:noProof/>
        </w:rPr>
        <w:t>(Wilkins, Seddon, &amp; Safran, 2013)</w:t>
      </w:r>
      <w:r>
        <w:fldChar w:fldCharType="end"/>
      </w:r>
      <w:r>
        <w:t>. A study by Wright and Wilkinson reported no genetic correlation with yellow-</w:t>
      </w:r>
      <w:proofErr w:type="spellStart"/>
      <w:r>
        <w:t>naped</w:t>
      </w:r>
      <w:proofErr w:type="spellEnd"/>
      <w:r>
        <w:t xml:space="preserve"> amazon contact calls, stating instead that individuals exhibited high dispersal across dialect boundaries </w:t>
      </w:r>
      <w:r>
        <w:fldChar w:fldCharType="begin"/>
      </w:r>
      <w:r w:rsidR="00551782">
        <w:instrText xml:space="preserve"> ADDIN EN.CITE &lt;EndNote&gt;&lt;Cite&gt;&lt;Author&gt;Wright&lt;/Author&gt;&lt;Year&gt;2001&lt;/Year&gt;&lt;RecNum&gt;0&lt;/RecNum&gt;&lt;IDText&gt;Population genetic structure and vocal dialects in an amazon parrot&lt;/IDText&gt;&lt;DisplayText&gt;(Wright &amp;amp; Wilkinson, 2001)&lt;/DisplayText&gt;&lt;record&gt;&lt;dates&gt;&lt;pub-dates&gt;&lt;date&gt;Mar&lt;/date&gt;&lt;/pub-dates&gt;&lt;year&gt;2001&lt;/year&gt;&lt;/dates&gt;&lt;urls&gt;&lt;related-urls&gt;&lt;url&gt;&amp;lt;Go to ISI&amp;gt;://WOS:000167671900008&lt;/url&gt;&lt;/related-urls&gt;&lt;/urls&gt;&lt;isbn&gt;0962-8452&lt;/isbn&gt;&lt;titles&gt;&lt;title&gt;Population genetic structure and vocal dialects in an amazon parrot&lt;/title&gt;&lt;secondary-title&gt;Proceedings of the Royal Society B-Biological Sciences&lt;/secondary-title&gt;&lt;/titles&gt;&lt;pages&gt;609-616&lt;/pages&gt;&lt;number&gt;1467&lt;/number&gt;&lt;contributors&gt;&lt;authors&gt;&lt;author&gt;Wright, T. F.&lt;/author&gt;&lt;author&gt;Wilkinson, G. S.&lt;/author&gt;&lt;/authors&gt;&lt;/contributors&gt;&lt;added-date format="utc"&gt;1598219982&lt;/added-date&gt;&lt;ref-type name="Journal Article"&gt;17&lt;/ref-type&gt;&lt;rec-number&gt;58&lt;/rec-number&gt;&lt;last-updated-date format="utc"&gt;1598220070&lt;/last-updated-date&gt;&lt;accession-num&gt;WOS:000167671900008&lt;/accession-num&gt;&lt;electronic-resource-num&gt;10.1098/rspb.2000.1403&lt;/electronic-resource-num&gt;&lt;volume&gt;268&lt;/volume&gt;&lt;/record&gt;&lt;/Cite&gt;&lt;/EndNote&gt;</w:instrText>
      </w:r>
      <w:r>
        <w:fldChar w:fldCharType="separate"/>
      </w:r>
      <w:r>
        <w:rPr>
          <w:noProof/>
        </w:rPr>
        <w:t>(Wright &amp; Wilkinson, 2001)</w:t>
      </w:r>
      <w:r>
        <w:fldChar w:fldCharType="end"/>
      </w:r>
      <w:r>
        <w:t xml:space="preserve">. Parrots may also exhibit vocal dialect as a badge or signal of group affiliation and familiarity </w:t>
      </w:r>
      <w:r>
        <w:fldChar w:fldCharType="begin">
          <w:fldData xml:space="preserve">PEVuZE5vdGU+PENpdGU+PEF1dGhvcj5TZXdhbGw8L0F1dGhvcj48WWVhcj4yMDE2PC9ZZWFyPjxS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</w:fldData>
        </w:fldChar>
      </w:r>
      <w:r w:rsidR="00551782">
        <w:instrText xml:space="preserve"> ADDIN EN.CITE </w:instrText>
      </w:r>
      <w:r w:rsidR="00551782">
        <w:fldChar w:fldCharType="begin">
          <w:fldData xml:space="preserve">PEVuZE5vdGU+PENpdGU+PEF1dGhvcj5TZXdhbGw8L0F1dGhvcj48WWVhcj4yMDE2PC9ZZWFyPjxS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</w:fldData>
        </w:fldChar>
      </w:r>
      <w:r w:rsidR="00551782">
        <w:instrText xml:space="preserve"> ADDIN EN.CITE.DATA </w:instrText>
      </w:r>
      <w:r w:rsidR="00551782">
        <w:fldChar w:fldCharType="end"/>
      </w:r>
      <w:r>
        <w:fldChar w:fldCharType="separate"/>
      </w:r>
      <w:r>
        <w:rPr>
          <w:noProof/>
        </w:rPr>
        <w:t>(Sewall, Young, &amp; Wright, 2016)</w:t>
      </w:r>
      <w:r>
        <w:fldChar w:fldCharType="end"/>
      </w:r>
      <w:r>
        <w:t xml:space="preserve">. Alternatively, geographic variation as seen in dialects could be a consequence of genetic drift, when individuals learning calls make copying errors </w:t>
      </w:r>
      <w:r>
        <w:fldChar w:fldCharType="begin"/>
      </w:r>
      <w:r w:rsidR="00551782">
        <w:instrText xml:space="preserve"> ADDIN EN.CITE &lt;EndNote&gt;&lt;Cite&gt;&lt;Author&gt;Podos&lt;/Author&gt;&lt;Year&gt;2007&lt;/Year&gt;&lt;RecNum&gt;0&lt;/RecNum&gt;&lt;IDText&gt;The evolution of geographic variation in birdsong&lt;/IDText&gt;&lt;DisplayText&gt;(Podos &amp;amp; Warren, 2007)&lt;/DisplayText&gt;&lt;record&gt;&lt;urls&gt;&lt;related-urls&gt;&lt;url&gt;&amp;lt;Go to ISI&amp;gt;://WOS:000251162600009&lt;/url&gt;&lt;/related-urls&gt;&lt;/urls&gt;&lt;isbn&gt;0065-3454&lt;/isbn&gt;&lt;titles&gt;&lt;title&gt;The evolution of geographic variation in birdsong&lt;/title&gt;&lt;secondary-title&gt;Advances in the Study of Behavior, Vol 37&lt;/secondary-title&gt;&lt;/titles&gt;&lt;pages&gt;403-458&lt;/pages&gt;&lt;contributors&gt;&lt;authors&gt;&lt;author&gt;Podos, J.&lt;/author&gt;&lt;author&gt;Warren, P. S.&lt;/author&gt;&lt;/authors&gt;&lt;/contributors&gt;&lt;added-date format="utc"&gt;1598220100&lt;/added-date&gt;&lt;ref-type name="Journal Article"&gt;17&lt;/ref-type&gt;&lt;dates&gt;&lt;year&gt;2007&lt;/year&gt;&lt;/dates&gt;&lt;rec-number&gt;62&lt;/rec-number&gt;&lt;last-updated-date format="utc"&gt;1598220284&lt;/last-updated-date&gt;&lt;accession-num&gt;WOS:000251162600009&lt;/accession-num&gt;&lt;electronic-resource-num&gt;10.1016/s0065-3454(07)37009-5&lt;/electronic-resource-num&gt;&lt;volume&gt;37&lt;/volume&gt;&lt;/record&gt;&lt;/Cite&gt;&lt;/EndNote&gt;</w:instrText>
      </w:r>
      <w:r>
        <w:fldChar w:fldCharType="separate"/>
      </w:r>
      <w:r>
        <w:rPr>
          <w:noProof/>
        </w:rPr>
        <w:t>(Podos &amp; Warren, 2007)</w:t>
      </w:r>
      <w:r>
        <w:fldChar w:fldCharType="end"/>
      </w:r>
      <w:r>
        <w:t xml:space="preserve">. </w:t>
      </w:r>
    </w:p>
    <w:p w14:paraId="15D34D9D" w14:textId="77777777" w:rsidR="00BA3FD3" w:rsidRDefault="00BA3FD3">
      <w:pPr>
        <w:spacing w:line="480" w:lineRule="auto"/>
        <w:jc w:val="both"/>
      </w:pPr>
    </w:p>
    <w:p w14:paraId="66554AE3" w14:textId="77777777" w:rsidR="00BA3FD3" w:rsidRDefault="00000000">
      <w:pPr>
        <w:spacing w:line="480" w:lineRule="auto"/>
        <w:jc w:val="both"/>
      </w:pPr>
      <w:r>
        <w:t>We observed that neighboring call types exhibit subtle differences in acoustic structure as opposed to whole-structure change. Variants separated by geographic differences greater than 250 km exhibited weaker differences in acoustic structure. These results, in conjunction with our observation of common patterns in the acoustic structure of variants from across the range suggest that the cultural drift hypothesis seems to be a suitable explanation for call variation in this species.</w:t>
      </w:r>
    </w:p>
    <w:p w14:paraId="7126D1E9" w14:textId="77777777" w:rsidR="00BA3FD3" w:rsidRDefault="00BA3FD3">
      <w:pPr>
        <w:spacing w:line="480" w:lineRule="auto"/>
        <w:jc w:val="both"/>
      </w:pPr>
    </w:p>
    <w:p w14:paraId="794FC39D" w14:textId="77777777" w:rsidR="00BA3FD3" w:rsidRDefault="00000000">
      <w:pPr>
        <w:spacing w:line="480" w:lineRule="auto"/>
        <w:rPr>
          <w:i/>
          <w:iCs/>
        </w:rPr>
      </w:pPr>
      <w:r>
        <w:rPr>
          <w:i/>
          <w:iCs/>
        </w:rPr>
        <w:t>Regional Patterns and Implications for Cultural Evolution</w:t>
      </w:r>
    </w:p>
    <w:p w14:paraId="04105480" w14:textId="0AA86EA3" w:rsidR="00BA3FD3" w:rsidRDefault="00000000">
      <w:pPr>
        <w:spacing w:line="480" w:lineRule="auto"/>
        <w:jc w:val="both"/>
      </w:pPr>
      <w:r>
        <w:t>Several variants we visually identified across the range did not correspond to our SPCC and PCA results. In some cases, SPCC plots and PCA measures contradicted each other; however</w:t>
      </w:r>
      <w:commentRangeStart w:id="211"/>
      <w:r>
        <w:t xml:space="preserve">, it should be noted that the function we used to create our cross-correlation matrix, </w:t>
      </w:r>
      <w:proofErr w:type="spellStart"/>
      <w:r>
        <w:t>xcorr</w:t>
      </w:r>
      <w:proofErr w:type="spellEnd"/>
      <w:r>
        <w:t xml:space="preserve">() from the package </w:t>
      </w:r>
      <w:proofErr w:type="spellStart"/>
      <w:r>
        <w:t>warbleR</w:t>
      </w:r>
      <w:proofErr w:type="spellEnd"/>
      <w:r>
        <w:t xml:space="preserve">, compares call spectrograms by assessing similarity when overlapped </w:t>
      </w:r>
      <w:r>
        <w:fldChar w:fldCharType="begin"/>
      </w:r>
      <w:r w:rsidR="00551782">
        <w:instrText xml:space="preserve"> ADDIN EN.CITE &lt;EndNote&gt;&lt;Cite&gt;&lt;Author&gt;Araya-Salas&lt;/Author&gt;&lt;Year&gt;2017&lt;/Year&gt;&lt;RecNum&gt;0&lt;/RecNum&gt;&lt;IDText&gt;warbleR: an r package to streamline analysis of animal acoustic signals&lt;/IDText&gt;&lt;DisplayText&gt;(Araya-Salas &amp;amp; Smith-Vidaurre, 2017)&lt;/DisplayText&gt;&lt;record&gt;&lt;dates&gt;&lt;pub-dates&gt;&lt;date&gt;Feb&lt;/date&gt;&lt;/pub-dates&gt;&lt;year&gt;2017&lt;/year&gt;&lt;/dates&gt;&lt;urls&gt;&lt;related-urls&gt;&lt;url&gt;&amp;lt;Go to ISI&amp;gt;://WOS:000395092500005&lt;/url&gt;&lt;/related-urls&gt;&lt;/urls&gt;&lt;isbn&gt;2041-210X&lt;/isbn&gt;&lt;titles&gt;&lt;title&gt;warbleR: an r package to streamline analysis of animal acoustic signals&lt;/title&gt;&lt;secondary-title&gt;Methods in Ecology and Evolution&lt;/secondary-title&gt;&lt;/titles&gt;&lt;pages&gt;184-191&lt;/pages&gt;&lt;number&gt;2&lt;/number&gt;&lt;contributors&gt;&lt;authors&gt;&lt;author&gt;Araya-Salas, M.&lt;/author&gt;&lt;author&gt;Smith-Vidaurre, G.&lt;/author&gt;&lt;/authors&gt;&lt;/contributors&gt;&lt;added-date format="utc"&gt;1598220266&lt;/added-date&gt;&lt;ref-type name="Journal Article"&gt;17&lt;/ref-type&gt;&lt;rec-number&gt;67&lt;/rec-number&gt;&lt;last-updated-date format="utc"&gt;1598220284&lt;/last-updated-date&gt;&lt;accession-num&gt;WOS:000395092500005&lt;/accession-num&gt;&lt;electronic-resource-num&gt;10.1111/2041-210x.12624&lt;/electronic-resource-num&gt;&lt;volume&gt;8&lt;/volume&gt;&lt;/record&gt;&lt;/Cite&gt;&lt;/EndNote&gt;</w:instrText>
      </w:r>
      <w:r>
        <w:fldChar w:fldCharType="separate"/>
      </w:r>
      <w:r>
        <w:rPr>
          <w:noProof/>
        </w:rPr>
        <w:t>(Araya-Salas &amp; Smith-Vidaurre, 2017)</w:t>
      </w:r>
      <w:r>
        <w:fldChar w:fldCharType="end"/>
      </w:r>
      <w:r>
        <w:t xml:space="preserve">; thus, depending on the manner in which calls align, it is possible for visually dissimilar variants to exhibit spectrographic similarity when compared. </w:t>
      </w:r>
      <w:commentRangeEnd w:id="211"/>
      <w:r w:rsidR="00EF5E73">
        <w:rPr>
          <w:rStyle w:val="CommentReference"/>
        </w:rPr>
        <w:commentReference w:id="211"/>
      </w:r>
      <w:r>
        <w:t xml:space="preserve">Although SPCC is considered an efficient measurement of acoustic similarity, it is important to consider its limitations, and the quality of the recordings used in analyses </w:t>
      </w:r>
      <w:r>
        <w:fldChar w:fldCharType="begin"/>
      </w:r>
      <w:r w:rsidR="00551782">
        <w:instrText xml:space="preserve"> ADDIN EN.CITE &lt;EndNote&gt;&lt;Cite&gt;&lt;Author&gt;Bradbury&lt;/Author&gt;&lt;Year&gt;2001&lt;/Year&gt;&lt;RecNum&gt;0&lt;/RecNum&gt;&lt;IDText&gt;Geographical variation in the contact calls of orange-fronted Parakeets&lt;/IDText&gt;&lt;DisplayText&gt;(Bradbury, Cortopassi, &amp;amp; Clemmons, 2001)&lt;/DisplayText&gt;&lt;record&gt;&lt;dates&gt;&lt;pub-dates&gt;&lt;date&gt;Oct&lt;/date&gt;&lt;/pub-dates&gt;&lt;year&gt;2001&lt;/year&gt;&lt;/dates&gt;&lt;urls&gt;&lt;related-urls&gt;&lt;url&gt;&amp;lt;Go to ISI&amp;gt;://WOS:000172205500012&lt;/url&gt;&lt;/related-urls&gt;&lt;/urls&gt;&lt;isbn&gt;0004-8038&lt;/isbn&gt;&lt;titles&gt;&lt;title&gt;Geographical variation in the contact calls of orange-fronted Parakeets&lt;/title&gt;&lt;secondary-title&gt;Auk&lt;/secondary-title&gt;&lt;/titles&gt;&lt;pages&gt;958-972&lt;/pages&gt;&lt;number&gt;4&lt;/number&gt;&lt;contributors&gt;&lt;authors&gt;&lt;author&gt;Bradbury, J. W.&lt;/author&gt;&lt;author&gt;Cortopassi, K. A.&lt;/author&gt;&lt;author&gt;Clemmons, J. R.&lt;/author&gt;&lt;/authors&gt;&lt;/contributors&gt;&lt;added-date format="utc"&gt;1603807632&lt;/added-date&gt;&lt;ref-type name="Journal Article"&gt;17&lt;/ref-type&gt;&lt;rec-number&gt;161&lt;/rec-number&gt;&lt;last-updated-date format="utc"&gt;1603807632&lt;/last-updated-date&gt;&lt;accession-num&gt;WOS:000172205500012&lt;/accession-num&gt;&lt;electronic-resource-num&gt;10.1642/0004-8038(2001)118[0958:gvitcc]2.0.co;2&lt;/electronic-resource-num&gt;&lt;volume&gt;118&lt;/volume&gt;&lt;/record&gt;&lt;/Cite&gt;&lt;/EndNote&gt;</w:instrText>
      </w:r>
      <w:r>
        <w:fldChar w:fldCharType="separate"/>
      </w:r>
      <w:r>
        <w:rPr>
          <w:noProof/>
        </w:rPr>
        <w:t>(Bradbury, Cortopassi, &amp; Clemmons, 2001)</w:t>
      </w:r>
      <w:r>
        <w:fldChar w:fldCharType="end"/>
      </w:r>
      <w:r>
        <w:t xml:space="preserve">.  </w:t>
      </w:r>
    </w:p>
    <w:p w14:paraId="01866CB9" w14:textId="77777777" w:rsidR="00BA3FD3" w:rsidRDefault="00BA3FD3">
      <w:pPr>
        <w:spacing w:line="480" w:lineRule="auto"/>
        <w:jc w:val="both"/>
      </w:pPr>
    </w:p>
    <w:p w14:paraId="1D05ADDB" w14:textId="67015C78" w:rsidR="00BA3FD3" w:rsidRDefault="00000000">
      <w:pPr>
        <w:spacing w:line="480" w:lineRule="auto"/>
        <w:jc w:val="both"/>
      </w:pPr>
      <w:r>
        <w:t>The remaining populations of wild yellow-</w:t>
      </w:r>
      <w:proofErr w:type="spellStart"/>
      <w:r>
        <w:t>naped</w:t>
      </w:r>
      <w:proofErr w:type="spellEnd"/>
      <w:r>
        <w:t xml:space="preserve"> amazons exhibit regional separation, with few or no detectable parrots between populated areas </w:t>
      </w:r>
      <w:r>
        <w:fldChar w:fldCharType="begin"/>
      </w:r>
      <w:r w:rsidR="00551782">
        <w:instrText xml:space="preserve"> ADDIN EN.CITE &lt;EndNote&gt;&lt;Cite&gt;&lt;Author&gt;Dupin&lt;/Author&gt;&lt;Year&gt;2020&lt;/Year&gt;&lt;RecNum&gt;0&lt;/RecNum&gt;&lt;IDText&gt;Range-wide population census of the endangered yellow-naped amazon (Amazona auropalliata)&lt;/IDText&gt;&lt;DisplayText&gt;(Dupin et al., 2020)&lt;/DisplayText&gt;&lt;record&gt;&lt;titles&gt;&lt;title&gt;&lt;style font="default" size="100%"&gt;Range-wide population census of the endangered yellow-naped amazon (&lt;/style&gt;&lt;style face="italic" font="default" size="100%"&gt;Amazona auropalliata)&lt;/style&gt;&lt;/title&gt;&lt;secondary-title&gt;Diversity&lt;/secondary-title&gt;&lt;/titles&gt;&lt;number&gt;10&lt;/number&gt;&lt;contributors&gt;&lt;authors&gt;&lt;author&gt;Dupin, Molly K.&lt;/author&gt;&lt;author&gt;Dahlin, Christine R.&lt;/author&gt;&lt;author&gt;Wright, Timothy F.&lt;/author&gt;&lt;/authors&gt;&lt;/contributors&gt;&lt;section&gt;377&lt;/section&gt;&lt;added-date format="utc"&gt;1601775773&lt;/added-date&gt;&lt;ref-type name="Journal Article"&gt;17&lt;/ref-type&gt;&lt;dates&gt;&lt;year&gt;2020&lt;/year&gt;&lt;/dates&gt;&lt;rec-number&gt;131&lt;/rec-number&gt;&lt;last-updated-date format="utc"&gt;1603235461&lt;/last-updated-date&gt;&lt;electronic-resource-num&gt;https://doi.org/10.3390/d12100377&lt;/electronic-resource-num&gt;&lt;volume&gt;12&lt;/volume&gt;&lt;/record&gt;&lt;/Cite&gt;&lt;/EndNote&gt;</w:instrText>
      </w:r>
      <w:r>
        <w:fldChar w:fldCharType="separate"/>
      </w:r>
      <w:r>
        <w:rPr>
          <w:noProof/>
        </w:rPr>
        <w:t>(Dupin et al., 2020)</w:t>
      </w:r>
      <w:r>
        <w:fldChar w:fldCharType="end"/>
      </w:r>
      <w:r>
        <w:t xml:space="preserve">. When we analyzed spectrograms of call variants within each region, we noticed that calls were structured more similarly within regions than between them. SPCC and PCA plots for each country also showed varying degrees of within-region similarity for variants in Mexico, Guatemala, Nicaragua, and Costa Rica. This pattern of structural homologies within regions is likely a result of variants forming from a common origin through evolution by cultural drift. </w:t>
      </w:r>
    </w:p>
    <w:p w14:paraId="7DEB6A52" w14:textId="77777777" w:rsidR="00BA3FD3" w:rsidRDefault="00BA3FD3">
      <w:pPr>
        <w:spacing w:line="480" w:lineRule="auto"/>
        <w:jc w:val="both"/>
      </w:pPr>
    </w:p>
    <w:p w14:paraId="4B5AC73C" w14:textId="5D164F67" w:rsidR="00BA3FD3" w:rsidRDefault="00000000">
      <w:pPr>
        <w:spacing w:line="480" w:lineRule="auto"/>
        <w:jc w:val="both"/>
      </w:pPr>
      <w:r>
        <w:t>Though we were able to sample the majority of the native yellow-</w:t>
      </w:r>
      <w:proofErr w:type="spellStart"/>
      <w:r>
        <w:t>naped</w:t>
      </w:r>
      <w:proofErr w:type="spellEnd"/>
      <w:r>
        <w:t xml:space="preserve"> amazon range, there are several regions we were unable to survey due to limited time and manpower. The regions were unable to sample include the country of El Salvador, the southeastern Caribbean region of </w:t>
      </w:r>
      <w:r>
        <w:lastRenderedPageBreak/>
        <w:t xml:space="preserve">Honduras, and the northwestern Caribbean region of Nicaragua. Although we were not able to record birds in these areas, we believe that our data is still an accurate representation of the vocal variation which exists across the range. It is likely that some healthy populations remain in the large, unsampled regions of Nicaragua and Honduras where </w:t>
      </w:r>
      <w:ins w:id="212" w:author="Timothy Wright" w:date="2023-03-10T16:59:00Z">
        <w:r w:rsidR="00EF5E73">
          <w:t>forests are relatively intact and human populations are smaller</w:t>
        </w:r>
      </w:ins>
      <w:del w:id="213" w:author="Timothy Wright" w:date="2023-03-10T16:59:00Z">
        <w:r w:rsidDel="00EF5E73">
          <w:delText>tropical dry forest is dense and relatively inaccessible</w:delText>
        </w:r>
      </w:del>
      <w:r>
        <w:t xml:space="preserve">. In contrast, a study by Herrera and colleagues in El Salvador suggest there are likely fewer than </w:t>
      </w:r>
      <w:commentRangeStart w:id="214"/>
      <w:r>
        <w:t xml:space="preserve">250 </w:t>
      </w:r>
      <w:commentRangeEnd w:id="214"/>
      <w:r>
        <w:rPr>
          <w:rStyle w:val="CommentReference"/>
        </w:rPr>
        <w:commentReference w:id="214"/>
      </w:r>
      <w:r>
        <w:t>yellow-</w:t>
      </w:r>
      <w:proofErr w:type="spellStart"/>
      <w:r>
        <w:t>naped</w:t>
      </w:r>
      <w:proofErr w:type="spellEnd"/>
      <w:r>
        <w:t xml:space="preserve"> amazons remaining in this country, which has been largely deforested </w:t>
      </w:r>
      <w:r>
        <w:fldChar w:fldCharType="begin"/>
      </w:r>
      <w:r w:rsidR="00551782">
        <w:instrText xml:space="preserve"> ADDIN EN.CITE &lt;EndNote&gt;&lt;Cite ExcludeAuth="1"&gt;&lt;Author&gt;Herrera&lt;/Author&gt;&lt;Year&gt;2020&lt;/Year&gt;&lt;RecNum&gt;0&lt;/RecNum&gt;&lt;IDText&gt;Estado poblacional de la Lora Nuca Amarilla (  Amazona auropalliata  ) en El Salvador&lt;/IDText&gt;&lt;DisplayText&gt;(2020)&lt;/DisplayText&gt;&lt;record&gt;&lt;titles&gt;&lt;title&gt;Estado poblacional de la Lora Nuca Amarilla (  Amazona auropalliata  ) en El Salvador&lt;/title&gt;&lt;secondary-title&gt;Zeledonia&lt;/secondary-title&gt;&lt;/titles&gt;&lt;number&gt;1&lt;/number&gt;&lt;contributors&gt;&lt;authors&gt;&lt;author&gt;Herrera, Nestor&lt;/author&gt;&lt;author&gt;Lara, Karla&lt;/author&gt;&lt;author&gt;Funes, Carlos&lt;/author&gt;&lt;/authors&gt;&lt;/contributors&gt;&lt;added-date format="utc"&gt;1605883487&lt;/added-date&gt;&lt;ref-type name="Journal Article"&gt;17&lt;/ref-type&gt;&lt;dates&gt;&lt;year&gt;2020&lt;/year&gt;&lt;/dates&gt;&lt;rec-number&gt;182&lt;/rec-number&gt;&lt;last-updated-date format="utc"&gt;1605883570&lt;/last-updated-date&gt;&lt;volume&gt;24&lt;/volume&gt;&lt;/record&gt;&lt;/Cite&gt;&lt;/EndNote&gt;</w:instrText>
      </w:r>
      <w:r>
        <w:fldChar w:fldCharType="separate"/>
      </w:r>
      <w:r>
        <w:rPr>
          <w:noProof/>
        </w:rPr>
        <w:t>(2020)</w:t>
      </w:r>
      <w:r>
        <w:fldChar w:fldCharType="end"/>
      </w:r>
      <w:r>
        <w:t xml:space="preserve">. </w:t>
      </w:r>
    </w:p>
    <w:p w14:paraId="749A1931" w14:textId="77777777" w:rsidR="00BA3FD3" w:rsidRDefault="00BA3FD3">
      <w:pPr>
        <w:spacing w:line="480" w:lineRule="auto"/>
        <w:jc w:val="both"/>
      </w:pPr>
    </w:p>
    <w:p w14:paraId="56C5692E" w14:textId="66633F17" w:rsidR="00BA3FD3" w:rsidRDefault="00000000">
      <w:pPr>
        <w:spacing w:line="480" w:lineRule="auto"/>
        <w:jc w:val="both"/>
      </w:pPr>
      <w:r>
        <w:t>There appears to be a particular geographic pattern of variants across the range. In southern Nicaragua and Costa Rica, populations of yellow-</w:t>
      </w:r>
      <w:proofErr w:type="spellStart"/>
      <w:r>
        <w:t>naped</w:t>
      </w:r>
      <w:proofErr w:type="spellEnd"/>
      <w:r>
        <w:t xml:space="preserve"> amazons are more fluid, with less geographic space in between each site. Some variants appear to be restricted to a certain geographic area, while others appear randomly throughout the region with no clear pattern. In the northern-most country of Mexico, yellow-</w:t>
      </w:r>
      <w:proofErr w:type="spellStart"/>
      <w:r>
        <w:t>naped</w:t>
      </w:r>
      <w:proofErr w:type="spellEnd"/>
      <w:r>
        <w:t xml:space="preserve"> amazons are much more sparsely distributed, which may explain why call types exhibit almost no geographic overlap. The spread we observed in Costa Rica could be a result of a previous translocation study by Salinas-</w:t>
      </w:r>
      <w:proofErr w:type="spellStart"/>
      <w:r>
        <w:t>Melgoza</w:t>
      </w:r>
      <w:proofErr w:type="spellEnd"/>
      <w:r>
        <w:t xml:space="preserve"> and Wright </w:t>
      </w:r>
      <w:r>
        <w:fldChar w:fldCharType="begin"/>
      </w:r>
      <w:r w:rsidR="00551782">
        <w:instrText xml:space="preserve"> ADDIN EN.CITE &lt;EndNote&gt;&lt;Cite ExcludeAuth="1"&gt;&lt;Author&gt;Salinas-Melgoza&lt;/Author&gt;&lt;Year&gt;2012&lt;/Year&gt;&lt;RecNum&gt;0&lt;/RecNum&gt;&lt;IDText&gt;Evidence for Vocal Learning and Limited Dispersal as Dual Mechanisms for Dialect Maintenance in a Parrot&lt;/IDText&gt;&lt;DisplayText&gt;(2012)&lt;/DisplayText&gt;&lt;record&gt;&lt;dates&gt;&lt;pub-dates&gt;&lt;date&gt;Nov&lt;/date&gt;&lt;/pub-dates&gt;&lt;year&gt;2012&lt;/year&gt;&lt;/dates&gt;&lt;urls&gt;&lt;related-urls&gt;&lt;url&gt;&amp;lt;Go to ISI&amp;gt;://WOS:000311315300048&lt;/url&gt;&lt;/related-urls&gt;&lt;/urls&gt;&lt;isbn&gt;1932-6203&lt;/isbn&gt;&lt;titles&gt;&lt;title&gt;Evidence for Vocal Learning and Limited Dispersal as Dual Mechanisms for Dialect Maintenance in a Parrot&lt;/title&gt;&lt;secondary-title&gt;Plos One&lt;/secondary-title&gt;&lt;/titles&gt;&lt;number&gt;11&lt;/number&gt;&lt;contributors&gt;&lt;authors&gt;&lt;author&gt;Salinas-Melgoza, A.&lt;/author&gt;&lt;author&gt;Wright, T. F.&lt;/author&gt;&lt;/authors&gt;&lt;/contributors&gt;&lt;custom7&gt;e48667&lt;/custom7&gt;&lt;added-date format="utc"&gt;1600038383&lt;/added-date&gt;&lt;ref-type name="Journal Article"&gt;17&lt;/ref-type&gt;&lt;rec-number&gt;87&lt;/rec-number&gt;&lt;last-updated-date format="utc"&gt;1600694046&lt;/last-updated-date&gt;&lt;accession-num&gt;WOS:000311315300048&lt;/accession-num&gt;&lt;electronic-resource-num&gt;10.1371/journal.pone.0048667&lt;/electronic-resource-num&gt;&lt;volume&gt;7&lt;/volume&gt;&lt;/record&gt;&lt;/Cite&gt;&lt;/EndNote&gt;</w:instrText>
      </w:r>
      <w:r>
        <w:fldChar w:fldCharType="separate"/>
      </w:r>
      <w:r>
        <w:rPr>
          <w:noProof/>
        </w:rPr>
        <w:t>(2012)</w:t>
      </w:r>
      <w:r>
        <w:fldChar w:fldCharType="end"/>
      </w:r>
      <w:r>
        <w:t xml:space="preserve">, although there were few individuals used and most of them flew back to their original location. Temporal studies conducted on populations in Costa Rica suggest that geographic shifts in variant stability may be a result of cultural drift or differences in migration </w:t>
      </w:r>
      <w:r>
        <w:fldChar w:fldCharType="begin"/>
      </w:r>
      <w:r w:rsidR="00551782">
        <w:instrText xml:space="preserve"> ADDIN EN.CITE &lt;EndNote&gt;&lt;Cite&gt;&lt;Author&gt;Wright&lt;/Author&gt;&lt;Year&gt;2008&lt;/Year&gt;&lt;RecNum&gt;0&lt;/RecNum&gt;&lt;IDText&gt;Stability and change in vocal dialects of the yellow-naped amazon&lt;/IDText&gt;&lt;DisplayText&gt;(Wright et al., 2008)&lt;/DisplayText&gt;&lt;record&gt;&lt;dates&gt;&lt;pub-dates&gt;&lt;date&gt;Sep&lt;/date&gt;&lt;/pub-dates&gt;&lt;year&gt;2008&lt;/year&gt;&lt;/dates&gt;&lt;urls&gt;&lt;related-urls&gt;&lt;url&gt;&amp;lt;Go to ISI&amp;gt;://WOS:000258490800052&lt;/url&gt;&lt;/related-urls&gt;&lt;/urls&gt;&lt;isbn&gt;0003-3472&lt;/isbn&gt;&lt;titles&gt;&lt;title&gt;Stability and change in vocal dialects of the yellow-naped amazon&lt;/title&gt;&lt;secondary-title&gt;Animal Behaviour&lt;/secondary-title&gt;&lt;/titles&gt;&lt;pages&gt;1017-1027&lt;/pages&gt;&lt;contributors&gt;&lt;authors&gt;&lt;author&gt;Wright, T. F.&lt;/author&gt;&lt;author&gt;Dahlin, C. R.&lt;/author&gt;&lt;author&gt;Salinas-Melgoza, A.&lt;/author&gt;&lt;/authors&gt;&lt;/contributors&gt;&lt;added-date format="utc"&gt;1598220039&lt;/added-date&gt;&lt;ref-type name="Journal Article"&gt;17&lt;/ref-type&gt;&lt;rec-number&gt;60&lt;/rec-number&gt;&lt;last-updated-date format="utc"&gt;1598220070&lt;/last-updated-date&gt;&lt;accession-num&gt;WOS:000258490800052&lt;/accession-num&gt;&lt;electronic-resource-num&gt;10.1016/j.anbehav.2008.03.025&lt;/electronic-resource-num&gt;&lt;volume&gt;76&lt;/volume&gt;&lt;/record&gt;&lt;/Cite&gt;&lt;/EndNote&gt;</w:instrText>
      </w:r>
      <w:r>
        <w:fldChar w:fldCharType="separate"/>
      </w:r>
      <w:r>
        <w:rPr>
          <w:noProof/>
        </w:rPr>
        <w:t>(Wright et al., 2008)</w:t>
      </w:r>
      <w:r>
        <w:fldChar w:fldCharType="end"/>
      </w:r>
      <w:r>
        <w:t>. Without further data exploring temporal trends in other parts of the range, we cannot be sure whether these possibilities also apply to the northern portions of the range. Future yellow-</w:t>
      </w:r>
      <w:proofErr w:type="spellStart"/>
      <w:r>
        <w:t>naped</w:t>
      </w:r>
      <w:proofErr w:type="spellEnd"/>
      <w:r>
        <w:t xml:space="preserve"> amazon dialect studies should focus on evaluating the temporal and geographic stability of variants, as understanding how dialects change over time would enhance the ability of conservation organizations to implement effective management plans.</w:t>
      </w:r>
    </w:p>
    <w:p w14:paraId="6E60F7A1" w14:textId="77777777" w:rsidR="00BA3FD3" w:rsidRDefault="00BA3FD3">
      <w:pPr>
        <w:spacing w:line="480" w:lineRule="auto"/>
        <w:jc w:val="both"/>
      </w:pPr>
    </w:p>
    <w:p w14:paraId="1908C73D" w14:textId="5775F957" w:rsidR="00BA3FD3" w:rsidRDefault="00000000">
      <w:pPr>
        <w:spacing w:line="480" w:lineRule="auto"/>
        <w:jc w:val="both"/>
      </w:pPr>
      <w:r>
        <w:t xml:space="preserve">Several birds in our dataset exhibited more than one call variant. In most cases, bilingualism occurred such that there appeared a dominant call type, and another type which a bird would emit once or twice. Wright reported the infrequent occurrence of bilingual birds in Costa Rica during his 1994 survey, and Wright </w:t>
      </w:r>
      <w:r>
        <w:rPr>
          <w:i/>
          <w:iCs/>
        </w:rPr>
        <w:t>et al.</w:t>
      </w:r>
      <w:r>
        <w:t xml:space="preserve"> observed them infrequently in Costa Rica during their 2005 survey </w:t>
      </w:r>
      <w:r>
        <w:fldChar w:fldCharType="begin"/>
      </w:r>
      <w:r w:rsidR="00551782">
        <w:instrText xml:space="preserve"> ADDIN EN.CITE &lt;EndNote&gt;&lt;Cite&gt;&lt;Author&gt;!!! INVALID CITATION !!! (Wright, 1996; Wright et al., 2005)&lt;/Author&gt;&lt;RecNum&gt;0&lt;/RecNum&gt;&lt;DisplayText&gt;(!!! INVALID CITATION !!! (Wright, 1996; Wright et al., 2005))&lt;/DisplayText&gt;&lt;record&gt;&lt;dates&gt;&lt;year&gt;!!! INVALID CITATION !!! (Wright, 1996; Wright et al., 2005)&lt;/year&gt;&lt;/dates&gt;&lt;/record&gt;&lt;/Cite&gt;&lt;/EndNote&gt;</w:instrText>
      </w:r>
      <w:r>
        <w:fldChar w:fldCharType="separate"/>
      </w:r>
      <w:r w:rsidR="00551782">
        <w:rPr>
          <w:noProof/>
        </w:rPr>
        <w:t>(!!! INVALID CITATION !!! (Wright, 1996; Wright et al., 2005))</w:t>
      </w:r>
      <w:r>
        <w:fldChar w:fldCharType="end"/>
      </w:r>
      <w:r>
        <w:t>. Bilingual birds present an interesting alternative standpoint to conservation of species with vocal variation, as their occurrence suggests that naïve individuals may be able to succeed when released into a population with an unfamiliar dialect by adapting the foreign call type into their repertoire. In a translocation study on yellow-</w:t>
      </w:r>
      <w:proofErr w:type="spellStart"/>
      <w:r>
        <w:t>naped</w:t>
      </w:r>
      <w:proofErr w:type="spellEnd"/>
      <w:r>
        <w:t xml:space="preserve"> amazons, one juvenile individual remained in the translocated area, and showed adaptation to the local call type, while the adults that remained had a tendency to segregate out with individuals giving a more similar call type </w:t>
      </w:r>
      <w:r>
        <w:fldChar w:fldCharType="begin"/>
      </w:r>
      <w:r w:rsidR="00551782">
        <w:instrText xml:space="preserve"> ADDIN EN.CITE &lt;EndNote&gt;&lt;Cite&gt;&lt;Author&gt;Salinas-Melgoza&lt;/Author&gt;&lt;Year&gt;2012&lt;/Year&gt;&lt;RecNum&gt;0&lt;/RecNum&gt;&lt;IDText&gt;Evidence for Vocal Learning and Limited Dispersal as Dual Mechanisms for Dialect Maintenance in a Parrot&lt;/IDText&gt;&lt;DisplayText&gt;(Salinas-Melgoza &amp;amp; Wright, 2012)&lt;/DisplayText&gt;&lt;record&gt;&lt;dates&gt;&lt;pub-dates&gt;&lt;date&gt;Nov&lt;/date&gt;&lt;/pub-dates&gt;&lt;year&gt;2012&lt;/year&gt;&lt;/dates&gt;&lt;urls&gt;&lt;related-urls&gt;&lt;url&gt;&amp;lt;Go to ISI&amp;gt;://WOS:000311315300048&lt;/url&gt;&lt;/related-urls&gt;&lt;/urls&gt;&lt;isbn&gt;1932-6203&lt;/isbn&gt;&lt;titles&gt;&lt;title&gt;Evidence for Vocal Learning and Limited Dispersal as Dual Mechanisms for Dialect Maintenance in a Parrot&lt;/title&gt;&lt;secondary-title&gt;Plos One&lt;/secondary-title&gt;&lt;/titles&gt;&lt;number&gt;11&lt;/number&gt;&lt;contributors&gt;&lt;authors&gt;&lt;author&gt;Salinas-Melgoza, A.&lt;/author&gt;&lt;author&gt;Wright, T. F.&lt;/author&gt;&lt;/authors&gt;&lt;/contributors&gt;&lt;custom7&gt;e48667&lt;/custom7&gt;&lt;added-date format="utc"&gt;1600038383&lt;/added-date&gt;&lt;ref-type name="Journal Article"&gt;17&lt;/ref-type&gt;&lt;rec-number&gt;87&lt;/rec-number&gt;&lt;last-updated-date format="utc"&gt;1600694046&lt;/last-updated-date&gt;&lt;accession-num&gt;WOS:000311315300048&lt;/accession-num&gt;&lt;electronic-resource-num&gt;10.1371/journal.pone.0048667&lt;/electronic-resource-num&gt;&lt;volume&gt;7&lt;/volume&gt;&lt;/record&gt;&lt;/Cite&gt;&lt;/EndNote&gt;</w:instrText>
      </w:r>
      <w:r>
        <w:fldChar w:fldCharType="separate"/>
      </w:r>
      <w:r>
        <w:rPr>
          <w:noProof/>
        </w:rPr>
        <w:t>(Salinas-Melgoza &amp; Wright, 2012)</w:t>
      </w:r>
      <w:r>
        <w:fldChar w:fldCharType="end"/>
      </w:r>
      <w:r>
        <w:t xml:space="preserve">. This pattern suggests that call types may be learned by juveniles post-dispersal, and that adult individuals may not be able, or want to learn the new call type </w:t>
      </w:r>
      <w:r>
        <w:fldChar w:fldCharType="begin"/>
      </w:r>
      <w:r w:rsidR="00551782">
        <w:instrText xml:space="preserve"> ADDIN EN.CITE &lt;EndNote&gt;&lt;Cite&gt;&lt;Author&gt;Salinas-Melgoza&lt;/Author&gt;&lt;Year&gt;2012&lt;/Year&gt;&lt;RecNum&gt;0&lt;/RecNum&gt;&lt;IDText&gt;Evidence for Vocal Learning and Limited Dispersal as Dual Mechanisms for Dialect Maintenance in a Parrot&lt;/IDText&gt;&lt;DisplayText&gt;(Salinas-Melgoza &amp;amp; Wright, 2012)&lt;/DisplayText&gt;&lt;record&gt;&lt;dates&gt;&lt;pub-dates&gt;&lt;date&gt;Nov&lt;/date&gt;&lt;/pub-dates&gt;&lt;year&gt;2012&lt;/year&gt;&lt;/dates&gt;&lt;urls&gt;&lt;related-urls&gt;&lt;url&gt;&amp;lt;Go to ISI&amp;gt;://WOS:000311315300048&lt;/url&gt;&lt;/related-urls&gt;&lt;/urls&gt;&lt;isbn&gt;1932-6203&lt;/isbn&gt;&lt;titles&gt;&lt;title&gt;Evidence for Vocal Learning and Limited Dispersal as Dual Mechanisms for Dialect Maintenance in a Parrot&lt;/title&gt;&lt;secondary-title&gt;Plos One&lt;/secondary-title&gt;&lt;/titles&gt;&lt;number&gt;11&lt;/number&gt;&lt;contributors&gt;&lt;authors&gt;&lt;author&gt;Salinas-Melgoza, A.&lt;/author&gt;&lt;author&gt;Wright, T. F.&lt;/author&gt;&lt;/authors&gt;&lt;/contributors&gt;&lt;custom7&gt;e48667&lt;/custom7&gt;&lt;added-date format="utc"&gt;1600038383&lt;/added-date&gt;&lt;ref-type name="Journal Article"&gt;17&lt;/ref-type&gt;&lt;rec-number&gt;87&lt;/rec-number&gt;&lt;last-updated-date format="utc"&gt;1600694046&lt;/last-updated-date&gt;&lt;accession-num&gt;WOS:000311315300048&lt;/accession-num&gt;&lt;electronic-resource-num&gt;10.1371/journal.pone.0048667&lt;/electronic-resource-num&gt;&lt;volume&gt;7&lt;/volume&gt;&lt;/record&gt;&lt;/Cite&gt;&lt;/EndNote&gt;</w:instrText>
      </w:r>
      <w:r>
        <w:fldChar w:fldCharType="separate"/>
      </w:r>
      <w:r>
        <w:rPr>
          <w:noProof/>
        </w:rPr>
        <w:t>(Salinas-Melgoza &amp; Wright, 2012)</w:t>
      </w:r>
      <w:r>
        <w:fldChar w:fldCharType="end"/>
      </w:r>
      <w:r>
        <w:t xml:space="preserve">. Together, the results from this single study indicate that there may be a window in which released individuals could assimilate more easily into a population with a foreign dialect. There is very little evidence of non-conforming dialects influencing post-release success; translocation studies using juveniles and adults, or captive behavioral studies would provide useful information in this regard. Additionally, there is very little published data examining the effects of vocal dialect on post-release success of captive-bred individuals; however, Puerto Rican parrots bred in captivity have developed distinctly different call types that persist post-release, with translocated individuals adapting new call types to their repertoires </w:t>
      </w:r>
      <w:r>
        <w:fldChar w:fldCharType="begin"/>
      </w:r>
      <w:r w:rsidR="00551782">
        <w:instrText xml:space="preserve"> ADDIN EN.CITE &lt;EndNote&gt;&lt;Cite&gt;&lt;Author&gt;Martinez&lt;/Author&gt;&lt;Year&gt;2020&lt;/Year&gt;&lt;RecNum&gt;0&lt;/RecNum&gt;&lt;IDText&gt;Conservation practices and the formation of vocal dialects in the endangered Puerto Rican parrot, Amazona vittata&lt;/IDText&gt;&lt;DisplayText&gt;(Martinez &amp;amp; Logue, 2020)&lt;/DisplayText&gt;&lt;record&gt;&lt;dates&gt;&lt;pub-dates&gt;&lt;date&gt;Aug&lt;/date&gt;&lt;/pub-dates&gt;&lt;year&gt;2020&lt;/year&gt;&lt;/dates&gt;&lt;urls&gt;&lt;related-urls&gt;&lt;url&gt;&amp;lt;Go to ISI&amp;gt;://WOS:000555887500025&lt;/url&gt;&lt;/related-urls&gt;&lt;/urls&gt;&lt;isbn&gt;0003-3472&lt;/isbn&gt;&lt;titles&gt;&lt;title&gt;Conservation practices and the formation of vocal dialects in the endangered Puerto Rican parrot, Amazona vittata&lt;/title&gt;&lt;secondary-title&gt;Animal Behaviour&lt;/secondary-title&gt;&lt;/titles&gt;&lt;pages&gt;261-271&lt;/pages&gt;&lt;contributors&gt;&lt;authors&gt;&lt;author&gt;Martinez, T. M.&lt;/author&gt;&lt;author&gt;Logue, D. M.&lt;/author&gt;&lt;/authors&gt;&lt;/contributors&gt;&lt;added-date format="utc"&gt;1603833383&lt;/added-date&gt;&lt;ref-type name="Journal Article"&gt;17&lt;/ref-type&gt;&lt;rec-number&gt;165&lt;/rec-number&gt;&lt;last-updated-date format="utc"&gt;1603833383&lt;/last-updated-date&gt;&lt;accession-num&gt;WOS:000555887500025&lt;/accession-num&gt;&lt;electronic-resource-num&gt;10.1016/j.anbehav.2020.06.004&lt;/electronic-resource-num&gt;&lt;volume&gt;166&lt;/volume&gt;&lt;/record&gt;&lt;/Cite&gt;&lt;/EndNote&gt;</w:instrText>
      </w:r>
      <w:r>
        <w:fldChar w:fldCharType="separate"/>
      </w:r>
      <w:r>
        <w:rPr>
          <w:noProof/>
        </w:rPr>
        <w:t>(Martinez &amp; Logue, 2020)</w:t>
      </w:r>
      <w:r>
        <w:fldChar w:fldCharType="end"/>
      </w:r>
      <w:r>
        <w:t xml:space="preserve">. Historical populations of </w:t>
      </w:r>
      <w:r>
        <w:lastRenderedPageBreak/>
        <w:t xml:space="preserve">this species were not documented to exhibit vocal dialects, and post-release call convergence suggests that dialects may not persist as wild populations continue to grow.  </w:t>
      </w:r>
    </w:p>
    <w:p w14:paraId="00D02A6F" w14:textId="77777777" w:rsidR="00BA3FD3" w:rsidRDefault="00BA3FD3">
      <w:pPr>
        <w:spacing w:line="480" w:lineRule="auto"/>
        <w:jc w:val="both"/>
      </w:pPr>
    </w:p>
    <w:p w14:paraId="4CF88B70" w14:textId="77777777" w:rsidR="00BA3FD3" w:rsidRDefault="00000000">
      <w:pPr>
        <w:spacing w:line="480" w:lineRule="auto"/>
        <w:rPr>
          <w:i/>
          <w:iCs/>
        </w:rPr>
      </w:pPr>
      <w:r>
        <w:rPr>
          <w:i/>
          <w:iCs/>
        </w:rPr>
        <w:t>Summary and Future Directions</w:t>
      </w:r>
    </w:p>
    <w:p w14:paraId="760A1A7B" w14:textId="3413B07D" w:rsidR="00BA3FD3" w:rsidRDefault="00000000">
      <w:pPr>
        <w:spacing w:line="480" w:lineRule="auto"/>
        <w:jc w:val="both"/>
      </w:pPr>
      <w:r>
        <w:t>Neighboring variants of yellow-</w:t>
      </w:r>
      <w:proofErr w:type="spellStart"/>
      <w:r>
        <w:t>naped</w:t>
      </w:r>
      <w:proofErr w:type="spellEnd"/>
      <w:r>
        <w:t xml:space="preserve"> amazon contact calls exhibited similarities in their acoustic structure which suggest differentiation due to learning errors. Our observations of structural dissimilarities in populations separated by large geographic spaces indicates limited dispersal between populations. Thus, the results from this study show that </w:t>
      </w:r>
      <w:r w:rsidR="002609CC">
        <w:t xml:space="preserve">variation in </w:t>
      </w:r>
      <w:r>
        <w:t>yellow-</w:t>
      </w:r>
      <w:proofErr w:type="spellStart"/>
      <w:r>
        <w:t>naped</w:t>
      </w:r>
      <w:proofErr w:type="spellEnd"/>
      <w:r>
        <w:t xml:space="preserve"> amazon dialects are </w:t>
      </w:r>
      <w:r w:rsidR="002609CC">
        <w:t>a result of</w:t>
      </w:r>
      <w:r>
        <w:t xml:space="preserve"> cultural drift in conjunction with geographic isolation. Salinas-</w:t>
      </w:r>
      <w:proofErr w:type="spellStart"/>
      <w:r>
        <w:t>Melgoza</w:t>
      </w:r>
      <w:proofErr w:type="spellEnd"/>
      <w:r>
        <w:t xml:space="preserve"> and Wright </w:t>
      </w:r>
      <w:r>
        <w:fldChar w:fldCharType="begin"/>
      </w:r>
      <w:r w:rsidR="00551782">
        <w:instrText xml:space="preserve"> ADDIN EN.CITE &lt;EndNote&gt;&lt;Cite ExcludeAuth="1"&gt;&lt;Author&gt;Salinas-Melgoza&lt;/Author&gt;&lt;Year&gt;2012&lt;/Year&gt;&lt;RecNum&gt;0&lt;/RecNum&gt;&lt;IDText&gt;Evidence for Vocal Learning and Limited Dispersal as Dual Mechanisms for Dialect Maintenance in a Parrot&lt;/IDText&gt;&lt;DisplayText&gt;(2012)&lt;/DisplayText&gt;&lt;record&gt;&lt;dates&gt;&lt;pub-dates&gt;&lt;date&gt;Nov&lt;/date&gt;&lt;/pub-dates&gt;&lt;year&gt;2012&lt;/year&gt;&lt;/dates&gt;&lt;urls&gt;&lt;related-urls&gt;&lt;url&gt;&amp;lt;Go to ISI&amp;gt;://WOS:000311315300048&lt;/url&gt;&lt;/related-urls&gt;&lt;/urls&gt;&lt;isbn&gt;1932-6203&lt;/isbn&gt;&lt;titles&gt;&lt;title&gt;Evidence for Vocal Learning and Limited Dispersal as Dual Mechanisms for Dialect Maintenance in a Parrot&lt;/title&gt;&lt;secondary-title&gt;Plos One&lt;/secondary-title&gt;&lt;/titles&gt;&lt;number&gt;11&lt;/number&gt;&lt;contributors&gt;&lt;authors&gt;&lt;author&gt;Salinas-Melgoza, A.&lt;/author&gt;&lt;author&gt;Wright, T. F.&lt;/author&gt;&lt;/authors&gt;&lt;/contributors&gt;&lt;custom7&gt;e48667&lt;/custom7&gt;&lt;added-date format="utc"&gt;1600038383&lt;/added-date&gt;&lt;ref-type name="Journal Article"&gt;17&lt;/ref-type&gt;&lt;rec-number&gt;87&lt;/rec-number&gt;&lt;last-updated-date format="utc"&gt;1600694046&lt;/last-updated-date&gt;&lt;accession-num&gt;WOS:000311315300048&lt;/accession-num&gt;&lt;electronic-resource-num&gt;10.1371/journal.pone.0048667&lt;/electronic-resource-num&gt;&lt;volume&gt;7&lt;/volume&gt;&lt;/record&gt;&lt;/Cite&gt;&lt;/EndNote&gt;</w:instrText>
      </w:r>
      <w:r>
        <w:fldChar w:fldCharType="separate"/>
      </w:r>
      <w:r>
        <w:rPr>
          <w:noProof/>
        </w:rPr>
        <w:t>(2012)</w:t>
      </w:r>
      <w:r>
        <w:fldChar w:fldCharType="end"/>
      </w:r>
      <w:r>
        <w:t xml:space="preserve"> reported strong philopatric tendencies in this species, which is likely how dialects are maintained. Future studies on yellow-</w:t>
      </w:r>
      <w:proofErr w:type="spellStart"/>
      <w:r>
        <w:t>naped</w:t>
      </w:r>
      <w:proofErr w:type="spellEnd"/>
      <w:r>
        <w:t xml:space="preserve"> amazon populations should incorporate measurement of philopatry and validation of post-dispersal learning.</w:t>
      </w:r>
    </w:p>
    <w:p w14:paraId="7CA6E155" w14:textId="77777777" w:rsidR="00BA3FD3" w:rsidRDefault="00BA3FD3">
      <w:pPr>
        <w:spacing w:line="480" w:lineRule="auto"/>
        <w:jc w:val="both"/>
      </w:pPr>
      <w:commentRangeStart w:id="215"/>
    </w:p>
    <w:p w14:paraId="291F7570" w14:textId="6751589E" w:rsidR="00BA3FD3" w:rsidRDefault="00000000">
      <w:pPr>
        <w:spacing w:line="480" w:lineRule="auto"/>
        <w:jc w:val="both"/>
      </w:pPr>
      <w:r>
        <w:t>Although similarity in nearby populations could further complicate conservation plans like reintroduction, juvenile yellow-</w:t>
      </w:r>
      <w:proofErr w:type="spellStart"/>
      <w:r>
        <w:t>naped</w:t>
      </w:r>
      <w:proofErr w:type="spellEnd"/>
      <w:r>
        <w:t xml:space="preserve"> amazons exhibit post-dispersal learning and therefore represent an opportunity to circumnavigate potential conflict between adults due to non-conforming calls </w:t>
      </w:r>
      <w:r>
        <w:fldChar w:fldCharType="begin"/>
      </w:r>
      <w:r w:rsidR="00551782">
        <w:instrText xml:space="preserve"> ADDIN EN.CITE &lt;EndNote&gt;&lt;Cite&gt;&lt;Author&gt;Salinas-Melgoza&lt;/Author&gt;&lt;Year&gt;2012&lt;/Year&gt;&lt;RecNum&gt;0&lt;/RecNum&gt;&lt;IDText&gt;Evidence for Vocal Learning and Limited Dispersal as Dual Mechanisms for Dialect Maintenance in a Parrot&lt;/IDText&gt;&lt;DisplayText&gt;(Salinas-Melgoza &amp;amp; Wright, 2012)&lt;/DisplayText&gt;&lt;record&gt;&lt;dates&gt;&lt;pub-dates&gt;&lt;date&gt;Nov&lt;/date&gt;&lt;/pub-dates&gt;&lt;year&gt;2012&lt;/year&gt;&lt;/dates&gt;&lt;urls&gt;&lt;related-urls&gt;&lt;url&gt;&amp;lt;Go to ISI&amp;gt;://WOS:000311315300048&lt;/url&gt;&lt;/related-urls&gt;&lt;/urls&gt;&lt;isbn&gt;1932-6203&lt;/isbn&gt;&lt;titles&gt;&lt;title&gt;Evidence for Vocal Learning and Limited Dispersal as Dual Mechanisms for Dialect Maintenance in a Parrot&lt;/title&gt;&lt;secondary-title&gt;Plos One&lt;/secondary-title&gt;&lt;/titles&gt;&lt;number&gt;11&lt;/number&gt;&lt;contributors&gt;&lt;authors&gt;&lt;author&gt;Salinas-Melgoza, A.&lt;/author&gt;&lt;author&gt;Wright, T. F.&lt;/author&gt;&lt;/authors&gt;&lt;/contributors&gt;&lt;custom7&gt;e48667&lt;/custom7&gt;&lt;added-date format="utc"&gt;1600038383&lt;/added-date&gt;&lt;ref-type name="Journal Article"&gt;17&lt;/ref-type&gt;&lt;rec-number&gt;87&lt;/rec-number&gt;&lt;last-updated-date format="utc"&gt;1600694046&lt;/last-updated-date&gt;&lt;accession-num&gt;WOS:000311315300048&lt;/accession-num&gt;&lt;electronic-resource-num&gt;10.1371/journal.pone.0048667&lt;/electronic-resource-num&gt;&lt;volume&gt;7&lt;/volume&gt;&lt;/record&gt;&lt;/Cite&gt;&lt;/EndNote&gt;</w:instrText>
      </w:r>
      <w:r>
        <w:fldChar w:fldCharType="separate"/>
      </w:r>
      <w:r>
        <w:rPr>
          <w:noProof/>
        </w:rPr>
        <w:t>(Salinas-Melgoza &amp; Wright, 2012)</w:t>
      </w:r>
      <w:r>
        <w:fldChar w:fldCharType="end"/>
      </w:r>
      <w:r>
        <w:t xml:space="preserve">. We do not recommend stopping or delaying any future conservation actions, or those in progress, as rapid population decline in this species warrants immediate action </w:t>
      </w:r>
      <w:r>
        <w:fldChar w:fldCharType="begin"/>
      </w:r>
      <w:r w:rsidR="00551782">
        <w:instrText xml:space="preserve"> ADDIN EN.CITE &lt;EndNote&gt;&lt;Cite&gt;&lt;Author&gt;Dupin&lt;/Author&gt;&lt;Year&gt;2020&lt;/Year&gt;&lt;RecNum&gt;0&lt;/RecNum&gt;&lt;IDText&gt;Range-wide population census of the endangered yellow-naped amazon (Amazona auropalliata)&lt;/IDText&gt;&lt;DisplayText&gt;(Dupin et al., 2020)&lt;/DisplayText&gt;&lt;record&gt;&lt;titles&gt;&lt;title&gt;&lt;style font="default" size="100%"&gt;Range-wide population census of the endangered yellow-naped amazon (&lt;/style&gt;&lt;style face="italic" font="default" size="100%"&gt;Amazona auropalliata)&lt;/style&gt;&lt;/title&gt;&lt;secondary-title&gt;Diversity&lt;/secondary-title&gt;&lt;/titles&gt;&lt;number&gt;10&lt;/number&gt;&lt;contributors&gt;&lt;authors&gt;&lt;author&gt;Dupin, Molly K.&lt;/author&gt;&lt;author&gt;Dahlin, Christine R.&lt;/author&gt;&lt;author&gt;Wright, Timothy F.&lt;/author&gt;&lt;/authors&gt;&lt;/contributors&gt;&lt;section&gt;377&lt;/section&gt;&lt;added-date format="utc"&gt;1601775773&lt;/added-date&gt;&lt;ref-type name="Journal Article"&gt;17&lt;/ref-type&gt;&lt;dates&gt;&lt;year&gt;2020&lt;/year&gt;&lt;/dates&gt;&lt;rec-number&gt;131&lt;/rec-number&gt;&lt;last-updated-date format="utc"&gt;1603235461&lt;/last-updated-date&gt;&lt;electronic-resource-num&gt;https://doi.org/10.3390/d12100377&lt;/electronic-resource-num&gt;&lt;volume&gt;12&lt;/volume&gt;&lt;/record&gt;&lt;/Cite&gt;&lt;/EndNote&gt;</w:instrText>
      </w:r>
      <w:r>
        <w:fldChar w:fldCharType="separate"/>
      </w:r>
      <w:r>
        <w:rPr>
          <w:noProof/>
        </w:rPr>
        <w:t>(Dupin et al., 2020)</w:t>
      </w:r>
      <w:r>
        <w:fldChar w:fldCharType="end"/>
      </w:r>
      <w:r>
        <w:t>. Rather, we suggest that any reintroduced or translocated individuals should be carefully monitored for signs of inability to assimilate or socialize. This study provides the first range-wide survey of vocal dialects in yellow-</w:t>
      </w:r>
      <w:proofErr w:type="spellStart"/>
      <w:r>
        <w:t>naped</w:t>
      </w:r>
      <w:proofErr w:type="spellEnd"/>
      <w:r>
        <w:t xml:space="preserve"> amazons, showing mosaic patterns throughout the range. These patterns may be vulnerable to cultural disruption, as seen in Costa Rica and should be considered in conservation planning. </w:t>
      </w:r>
      <w:commentRangeEnd w:id="215"/>
      <w:r w:rsidR="00EF5E73">
        <w:rPr>
          <w:rStyle w:val="CommentReference"/>
        </w:rPr>
        <w:commentReference w:id="215"/>
      </w:r>
    </w:p>
    <w:p w14:paraId="36E91165" w14:textId="77777777" w:rsidR="00BA3FD3" w:rsidRDefault="00BA3FD3">
      <w:pPr>
        <w:spacing w:line="480" w:lineRule="auto"/>
        <w:jc w:val="both"/>
        <w:sectPr w:rsidR="00BA3FD3">
          <w:endnotePr>
            <w:numFmt w:val="decimal"/>
          </w:endnotePr>
          <w:pgSz w:w="12240" w:h="15840"/>
          <w:pgMar w:top="1440" w:right="1440" w:bottom="1440" w:left="1440" w:header="1800" w:footer="1440" w:gutter="0"/>
          <w:lnNumType w:countBy="1" w:restart="continuous"/>
          <w:cols w:space="720"/>
          <w:docGrid w:linePitch="326"/>
        </w:sectPr>
      </w:pPr>
    </w:p>
    <w:p w14:paraId="264D2303" w14:textId="77777777" w:rsidR="00BA3FD3" w:rsidRDefault="00000000">
      <w:pPr>
        <w:spacing w:line="480" w:lineRule="auto"/>
        <w:jc w:val="center"/>
      </w:pPr>
      <w:r>
        <w:lastRenderedPageBreak/>
        <w:t>ACKNOWLEDGMENTS</w:t>
      </w:r>
    </w:p>
    <w:p w14:paraId="78450354" w14:textId="77777777" w:rsidR="00BA3FD3" w:rsidRDefault="00000000">
      <w:pPr>
        <w:spacing w:line="480" w:lineRule="auto"/>
        <w:jc w:val="both"/>
        <w:sectPr w:rsidR="00BA3FD3">
          <w:endnotePr>
            <w:numFmt w:val="decimal"/>
          </w:endnotePr>
          <w:pgSz w:w="12240" w:h="15840"/>
          <w:pgMar w:top="1440" w:right="1440" w:bottom="1440" w:left="1440" w:header="1800" w:footer="1440" w:gutter="0"/>
          <w:lnNumType w:countBy="1" w:restart="continuous"/>
          <w:cols w:space="720"/>
          <w:docGrid w:linePitch="326"/>
        </w:sectPr>
      </w:pPr>
      <w:r>
        <w:t xml:space="preserve">We are very grateful to the colleagues that aided in the collection field data between 2016 and 2019: Alyssa </w:t>
      </w:r>
      <w:proofErr w:type="spellStart"/>
      <w:r>
        <w:t>Trimeloni</w:t>
      </w:r>
      <w:proofErr w:type="spellEnd"/>
      <w:r>
        <w:t>, Dr. Grace Smith-</w:t>
      </w:r>
      <w:proofErr w:type="spellStart"/>
      <w:r>
        <w:t>Vidaurre</w:t>
      </w:r>
      <w:proofErr w:type="spellEnd"/>
      <w:r>
        <w:t xml:space="preserve">, Dominique </w:t>
      </w:r>
      <w:proofErr w:type="spellStart"/>
      <w:r>
        <w:t>Hellmich</w:t>
      </w:r>
      <w:proofErr w:type="spellEnd"/>
      <w:r>
        <w:t xml:space="preserve">, Lorena </w:t>
      </w:r>
      <w:proofErr w:type="spellStart"/>
      <w:r>
        <w:t>Cabada</w:t>
      </w:r>
      <w:proofErr w:type="spellEnd"/>
      <w:r>
        <w:t xml:space="preserve">-Gomez, Carlos Campos, Dr. James </w:t>
      </w:r>
      <w:proofErr w:type="spellStart"/>
      <w:r>
        <w:t>Gilardi</w:t>
      </w:r>
      <w:proofErr w:type="spellEnd"/>
      <w:r>
        <w:t xml:space="preserve">, Sam Williams and the Macaw Recovery Network, Eric Anderson, Edith Belen Jimenez Diaz, Cristina Contreras </w:t>
      </w:r>
      <w:proofErr w:type="spellStart"/>
      <w:r>
        <w:t>Meda</w:t>
      </w:r>
      <w:proofErr w:type="spellEnd"/>
      <w:r>
        <w:t xml:space="preserve">, </w:t>
      </w:r>
      <w:proofErr w:type="spellStart"/>
      <w:r>
        <w:t>Candelario</w:t>
      </w:r>
      <w:proofErr w:type="spellEnd"/>
      <w:r>
        <w:t xml:space="preserve"> Giron Montes, Martín Lezama Lopez, and Cara Dunbar. We would also like to extend a thank you to the following organizations which facilitated in data collection via permission to record on their land: Area de </w:t>
      </w:r>
      <w:proofErr w:type="spellStart"/>
      <w:r>
        <w:t>Conservación</w:t>
      </w:r>
      <w:proofErr w:type="spellEnd"/>
      <w:r>
        <w:t xml:space="preserve"> Guanacaste, La </w:t>
      </w:r>
      <w:proofErr w:type="spellStart"/>
      <w:r>
        <w:t>Biosfera</w:t>
      </w:r>
      <w:proofErr w:type="spellEnd"/>
      <w:r>
        <w:t xml:space="preserve"> de la </w:t>
      </w:r>
      <w:proofErr w:type="spellStart"/>
      <w:r>
        <w:t>Encrucijada</w:t>
      </w:r>
      <w:proofErr w:type="spellEnd"/>
      <w:r>
        <w:t xml:space="preserve">, and Finca </w:t>
      </w:r>
      <w:proofErr w:type="spellStart"/>
      <w:r>
        <w:t>Patrocinio</w:t>
      </w:r>
      <w:proofErr w:type="spellEnd"/>
      <w:r>
        <w:t xml:space="preserve"> and One Earth Organization. Also, thank you to Theodore </w:t>
      </w:r>
      <w:proofErr w:type="spellStart"/>
      <w:r>
        <w:t>Muka</w:t>
      </w:r>
      <w:proofErr w:type="spellEnd"/>
      <w:r>
        <w:t xml:space="preserve">, Sophia </w:t>
      </w:r>
      <w:proofErr w:type="spellStart"/>
      <w:r>
        <w:t>Lasche</w:t>
      </w:r>
      <w:proofErr w:type="spellEnd"/>
      <w:r>
        <w:t>, and Adam Hopper for providing feedback and editing.</w:t>
      </w:r>
    </w:p>
    <w:p w14:paraId="0A9D942C" w14:textId="77777777" w:rsidR="00BA3FD3" w:rsidRDefault="00000000">
      <w:pPr>
        <w:pStyle w:val="Heading1"/>
        <w:spacing w:line="480" w:lineRule="auto"/>
        <w:jc w:val="center"/>
        <w:rPr>
          <w:rFonts w:ascii="Times New Roman" w:hAnsi="Times New Roman"/>
          <w:color w:val="000000"/>
          <w:sz w:val="24"/>
          <w:szCs w:val="24"/>
        </w:rPr>
      </w:pPr>
      <w:bookmarkStart w:id="216" w:name="_Toc57588864"/>
      <w:bookmarkStart w:id="217" w:name="_Toc57588969"/>
      <w:r>
        <w:rPr>
          <w:rFonts w:ascii="Times New Roman" w:hAnsi="Times New Roman"/>
          <w:color w:val="000000"/>
          <w:sz w:val="24"/>
          <w:szCs w:val="24"/>
        </w:rPr>
        <w:lastRenderedPageBreak/>
        <w:t>REFERENCES</w:t>
      </w:r>
      <w:bookmarkEnd w:id="216"/>
      <w:bookmarkEnd w:id="217"/>
    </w:p>
    <w:p w14:paraId="2CC4E28B" w14:textId="77777777" w:rsidR="00EF5E73" w:rsidRPr="00EF5E73" w:rsidRDefault="00000000" w:rsidP="00EF5E73">
      <w:pPr>
        <w:pStyle w:val="EndNoteBibliography"/>
        <w:ind w:left="720" w:hanging="720"/>
        <w:rPr>
          <w:noProof/>
        </w:rPr>
      </w:pPr>
      <w:r>
        <w:fldChar w:fldCharType="begin"/>
      </w:r>
      <w:r>
        <w:instrText xml:space="preserve"> ADDIN EN.REFLIST </w:instrText>
      </w:r>
      <w:r>
        <w:fldChar w:fldCharType="separate"/>
      </w:r>
      <w:r w:rsidR="00EF5E73" w:rsidRPr="00EF5E73">
        <w:rPr>
          <w:noProof/>
        </w:rPr>
        <w:t xml:space="preserve">. (!!! INVALID CITATION !!! (Wright, 1996; Wright et al., 2005)). </w:t>
      </w:r>
    </w:p>
    <w:p w14:paraId="145D2B25" w14:textId="77777777" w:rsidR="00EF5E73" w:rsidRPr="00EF5E73" w:rsidRDefault="00EF5E73" w:rsidP="00EF5E73">
      <w:pPr>
        <w:pStyle w:val="EndNoteBibliography"/>
        <w:ind w:left="720" w:hanging="720"/>
        <w:rPr>
          <w:noProof/>
        </w:rPr>
      </w:pPr>
      <w:r w:rsidRPr="00EF5E73">
        <w:rPr>
          <w:noProof/>
        </w:rPr>
        <w:t xml:space="preserve">Aplin, L. M. (2019). Culture and cultural evolution in birds: a review of the evidence. </w:t>
      </w:r>
      <w:r w:rsidRPr="00EF5E73">
        <w:rPr>
          <w:i/>
          <w:noProof/>
        </w:rPr>
        <w:t>Animal Behaviour, 147</w:t>
      </w:r>
      <w:r w:rsidRPr="00EF5E73">
        <w:rPr>
          <w:noProof/>
        </w:rPr>
        <w:t>, 179-187. doi: 10.1016/j.anbehav.2018.05.001</w:t>
      </w:r>
    </w:p>
    <w:p w14:paraId="24D8EC52" w14:textId="77777777" w:rsidR="00EF5E73" w:rsidRPr="00EF5E73" w:rsidRDefault="00EF5E73" w:rsidP="00EF5E73">
      <w:pPr>
        <w:pStyle w:val="EndNoteBibliography"/>
        <w:ind w:left="720" w:hanging="720"/>
        <w:rPr>
          <w:noProof/>
        </w:rPr>
      </w:pPr>
      <w:r w:rsidRPr="00EF5E73">
        <w:rPr>
          <w:noProof/>
        </w:rPr>
        <w:t xml:space="preserve">Araya-Salas, M., &amp; Smith-Vidaurre, G. (2017). warbleR: an r package to streamline analysis of animal acoustic signals. </w:t>
      </w:r>
      <w:r w:rsidRPr="00EF5E73">
        <w:rPr>
          <w:i/>
          <w:noProof/>
        </w:rPr>
        <w:t>Methods in Ecology and Evolution, 8</w:t>
      </w:r>
      <w:r w:rsidRPr="00EF5E73">
        <w:rPr>
          <w:noProof/>
        </w:rPr>
        <w:t>(2), 184-191. doi: 10.1111/2041-210x.12624</w:t>
      </w:r>
    </w:p>
    <w:p w14:paraId="6F8C42CF" w14:textId="77777777" w:rsidR="00EF5E73" w:rsidRPr="00EF5E73" w:rsidRDefault="00EF5E73" w:rsidP="00EF5E73">
      <w:pPr>
        <w:pStyle w:val="EndNoteBibliography"/>
        <w:ind w:left="720" w:hanging="720"/>
        <w:rPr>
          <w:noProof/>
        </w:rPr>
      </w:pPr>
      <w:r w:rsidRPr="00EF5E73">
        <w:rPr>
          <w:noProof/>
        </w:rPr>
        <w:t xml:space="preserve">Baker, M. C. (2000). Cultural diversification in the flight call of the Ringneck Parrot in Western Australia. </w:t>
      </w:r>
      <w:r w:rsidRPr="00EF5E73">
        <w:rPr>
          <w:i/>
          <w:noProof/>
        </w:rPr>
        <w:t>Condor, 102</w:t>
      </w:r>
      <w:r w:rsidRPr="00EF5E73">
        <w:rPr>
          <w:noProof/>
        </w:rPr>
        <w:t>(4), 905-910. doi: 10.1650/0010-5422(2000)102[0905:cditfc]2.0.co;2</w:t>
      </w:r>
    </w:p>
    <w:p w14:paraId="4E75DC28" w14:textId="77777777" w:rsidR="00EF5E73" w:rsidRPr="00EF5E73" w:rsidRDefault="00EF5E73" w:rsidP="00EF5E73">
      <w:pPr>
        <w:pStyle w:val="EndNoteBibliography"/>
        <w:ind w:left="720" w:hanging="720"/>
        <w:rPr>
          <w:noProof/>
        </w:rPr>
      </w:pPr>
      <w:r w:rsidRPr="00EF5E73">
        <w:rPr>
          <w:noProof/>
        </w:rPr>
        <w:t xml:space="preserve">Baker, M. C. (2003). Local similarity and geographic differences in a contact call of the Galah (Cacatua roseicapilla assimilis) in Western Australia. </w:t>
      </w:r>
      <w:r w:rsidRPr="00EF5E73">
        <w:rPr>
          <w:i/>
          <w:noProof/>
        </w:rPr>
        <w:t>Emu, 103</w:t>
      </w:r>
      <w:r w:rsidRPr="00EF5E73">
        <w:rPr>
          <w:noProof/>
        </w:rPr>
        <w:t>(3), 233-237. doi: 10.1071/mu02035</w:t>
      </w:r>
    </w:p>
    <w:p w14:paraId="003853D5" w14:textId="76870304" w:rsidR="00EF5E73" w:rsidRPr="00EF5E73" w:rsidRDefault="00EF5E73" w:rsidP="00EF5E73">
      <w:pPr>
        <w:pStyle w:val="EndNoteBibliography"/>
        <w:ind w:left="720" w:hanging="720"/>
        <w:rPr>
          <w:noProof/>
        </w:rPr>
      </w:pPr>
      <w:r w:rsidRPr="00EF5E73">
        <w:rPr>
          <w:noProof/>
        </w:rPr>
        <w:t xml:space="preserve">BirdLife International and Handbook of the Birds of the World. (2019). Bird species distribution maps of the world. Version 2019.1. Available at  </w:t>
      </w:r>
      <w:hyperlink r:id="rId21" w:history="1">
        <w:r w:rsidRPr="00EF5E73">
          <w:rPr>
            <w:rStyle w:val="Hyperlink"/>
            <w:noProof/>
          </w:rPr>
          <w:t>http://datazone.birdlife.org/species/requestdis</w:t>
        </w:r>
      </w:hyperlink>
      <w:r w:rsidRPr="00EF5E73">
        <w:rPr>
          <w:noProof/>
        </w:rPr>
        <w:t xml:space="preserve"> .</w:t>
      </w:r>
    </w:p>
    <w:p w14:paraId="0B8F4998" w14:textId="77777777" w:rsidR="00EF5E73" w:rsidRPr="00EF5E73" w:rsidRDefault="00EF5E73" w:rsidP="00EF5E73">
      <w:pPr>
        <w:pStyle w:val="EndNoteBibliography"/>
        <w:ind w:left="720" w:hanging="720"/>
        <w:rPr>
          <w:noProof/>
        </w:rPr>
      </w:pPr>
      <w:r w:rsidRPr="00EF5E73">
        <w:rPr>
          <w:noProof/>
        </w:rPr>
        <w:t xml:space="preserve">Boughman, J. W., &amp; Wilkinson, G. S. (1998). Greater spear-nosed bats discriminate group mates by vocalizations. </w:t>
      </w:r>
      <w:r w:rsidRPr="00EF5E73">
        <w:rPr>
          <w:i/>
          <w:noProof/>
        </w:rPr>
        <w:t>Animal Behaviour, 55</w:t>
      </w:r>
      <w:r w:rsidRPr="00EF5E73">
        <w:rPr>
          <w:noProof/>
        </w:rPr>
        <w:t>, 1717-1732. doi: 10.1006/anbe.1997.0721</w:t>
      </w:r>
    </w:p>
    <w:p w14:paraId="1AC4C9DD" w14:textId="77777777" w:rsidR="00EF5E73" w:rsidRPr="00EF5E73" w:rsidRDefault="00EF5E73" w:rsidP="00EF5E73">
      <w:pPr>
        <w:pStyle w:val="EndNoteBibliography"/>
        <w:ind w:left="720" w:hanging="720"/>
        <w:rPr>
          <w:noProof/>
        </w:rPr>
      </w:pPr>
      <w:r w:rsidRPr="00EF5E73">
        <w:rPr>
          <w:noProof/>
        </w:rPr>
        <w:t xml:space="preserve">Bradbury, J. W., &amp; Balsby, T. J. S. (2016). The functions of vocal learning in parrots. </w:t>
      </w:r>
      <w:r w:rsidRPr="00EF5E73">
        <w:rPr>
          <w:i/>
          <w:noProof/>
        </w:rPr>
        <w:t>Behavioral Ecology and Sociobiology, 70</w:t>
      </w:r>
      <w:r w:rsidRPr="00EF5E73">
        <w:rPr>
          <w:noProof/>
        </w:rPr>
        <w:t>(3), 293-312. doi: 10.1007/s00265-016-2068-4</w:t>
      </w:r>
    </w:p>
    <w:p w14:paraId="710FC707" w14:textId="77777777" w:rsidR="00EF5E73" w:rsidRPr="00EF5E73" w:rsidRDefault="00EF5E73" w:rsidP="00EF5E73">
      <w:pPr>
        <w:pStyle w:val="EndNoteBibliography"/>
        <w:ind w:left="720" w:hanging="720"/>
        <w:rPr>
          <w:noProof/>
        </w:rPr>
      </w:pPr>
      <w:r w:rsidRPr="00EF5E73">
        <w:rPr>
          <w:noProof/>
        </w:rPr>
        <w:t xml:space="preserve">Bradbury, J. W., Cortopassi, K. A., &amp; Clemmons, J. R. (2001). Geographical variation in the contact calls of orange-fronted Parakeets. </w:t>
      </w:r>
      <w:r w:rsidRPr="00EF5E73">
        <w:rPr>
          <w:i/>
          <w:noProof/>
        </w:rPr>
        <w:t>Auk, 118</w:t>
      </w:r>
      <w:r w:rsidRPr="00EF5E73">
        <w:rPr>
          <w:noProof/>
        </w:rPr>
        <w:t>(4), 958-972. doi: 10.1642/0004-8038(2001)118[0958:gvitcc]2.0.co;2</w:t>
      </w:r>
    </w:p>
    <w:p w14:paraId="6C40A3E3" w14:textId="77777777" w:rsidR="00EF5E73" w:rsidRPr="00EF5E73" w:rsidRDefault="00EF5E73" w:rsidP="00EF5E73">
      <w:pPr>
        <w:pStyle w:val="EndNoteBibliography"/>
        <w:ind w:left="720" w:hanging="720"/>
        <w:rPr>
          <w:noProof/>
        </w:rPr>
      </w:pPr>
      <w:r w:rsidRPr="00EF5E73">
        <w:rPr>
          <w:noProof/>
        </w:rPr>
        <w:t xml:space="preserve">Buhrman-Deever, S. C., Rappaport, A. R., &amp; Bradbury, J. W. (2007). Geographic variation in contact calls of feral North American populations of the Monk Parakeet. </w:t>
      </w:r>
      <w:r w:rsidRPr="00EF5E73">
        <w:rPr>
          <w:i/>
          <w:noProof/>
        </w:rPr>
        <w:t>Condor, 109</w:t>
      </w:r>
      <w:r w:rsidRPr="00EF5E73">
        <w:rPr>
          <w:noProof/>
        </w:rPr>
        <w:t>(2), 389-398. doi: 10.1650/0010-5422(2007)109[389:gvicco]2.0.co;2</w:t>
      </w:r>
    </w:p>
    <w:p w14:paraId="4726C0AF" w14:textId="77777777" w:rsidR="00EF5E73" w:rsidRPr="00EF5E73" w:rsidRDefault="00EF5E73" w:rsidP="00EF5E73">
      <w:pPr>
        <w:pStyle w:val="EndNoteBibliography"/>
        <w:ind w:left="720" w:hanging="720"/>
        <w:rPr>
          <w:noProof/>
        </w:rPr>
      </w:pPr>
      <w:r w:rsidRPr="00EF5E73">
        <w:rPr>
          <w:noProof/>
        </w:rPr>
        <w:t xml:space="preserve">Casey, C., Reichmuth, C., Costa, D. P., &amp; Le Boeuf, B. (2018). The rise and fall of dialects in northern elephant seals. </w:t>
      </w:r>
      <w:r w:rsidRPr="00EF5E73">
        <w:rPr>
          <w:i/>
          <w:noProof/>
        </w:rPr>
        <w:t>Proceedings of the Royal Society B-Biological Sciences, 285</w:t>
      </w:r>
      <w:r w:rsidRPr="00EF5E73">
        <w:rPr>
          <w:noProof/>
        </w:rPr>
        <w:t>(1892). doi: 10.1098/rspb.2018.2176</w:t>
      </w:r>
    </w:p>
    <w:p w14:paraId="60A752D9" w14:textId="77777777" w:rsidR="00EF5E73" w:rsidRPr="00EF5E73" w:rsidRDefault="00EF5E73" w:rsidP="00EF5E73">
      <w:pPr>
        <w:pStyle w:val="EndNoteBibliography"/>
        <w:ind w:left="720" w:hanging="720"/>
        <w:rPr>
          <w:noProof/>
        </w:rPr>
      </w:pPr>
      <w:r w:rsidRPr="00EF5E73">
        <w:rPr>
          <w:noProof/>
        </w:rPr>
        <w:t xml:space="preserve">Chazdon, R. L., Harvey, C. A., Martínez-Ramos, M., Balvanera, P., Stoner, K. E., Schondube, J. E., . . . Flores-Hidalgo, M. (2011). Seasonally dry tropical forest biodiversity and conservation value in agricultural landscapes of Mesoamerica. In R. Dirzo, H. S. Young, H. A. Mooney &amp; G. Ceballos (Eds.), </w:t>
      </w:r>
      <w:r w:rsidRPr="00EF5E73">
        <w:rPr>
          <w:i/>
          <w:noProof/>
        </w:rPr>
        <w:t>Seasonally Dry Tropical Forests</w:t>
      </w:r>
      <w:r w:rsidRPr="00EF5E73">
        <w:rPr>
          <w:noProof/>
        </w:rPr>
        <w:t xml:space="preserve"> (pp. 195-219). Washington, D.C.: Island Press.</w:t>
      </w:r>
    </w:p>
    <w:p w14:paraId="6CBB0E07" w14:textId="77777777" w:rsidR="00EF5E73" w:rsidRPr="00EF5E73" w:rsidRDefault="00EF5E73" w:rsidP="00EF5E73">
      <w:pPr>
        <w:pStyle w:val="EndNoteBibliography"/>
        <w:ind w:left="720" w:hanging="720"/>
        <w:rPr>
          <w:noProof/>
        </w:rPr>
      </w:pPr>
      <w:r w:rsidRPr="00EF5E73">
        <w:rPr>
          <w:noProof/>
        </w:rPr>
        <w:t xml:space="preserve">Deecke, V. B., Ford, J. K. B., &amp; Spong, P. (2000). Dialect change in resident killer whales: implications for vocal learning and cultural transmission. </w:t>
      </w:r>
      <w:r w:rsidRPr="00EF5E73">
        <w:rPr>
          <w:i/>
          <w:noProof/>
        </w:rPr>
        <w:t>Animal Behaviour, 60</w:t>
      </w:r>
      <w:r w:rsidRPr="00EF5E73">
        <w:rPr>
          <w:noProof/>
        </w:rPr>
        <w:t>, 629-638. doi: 10.1006/anbe.2000.1454</w:t>
      </w:r>
    </w:p>
    <w:p w14:paraId="6D73DFD3" w14:textId="15AF9EE3" w:rsidR="00EF5E73" w:rsidRPr="00EF5E73" w:rsidRDefault="00EF5E73" w:rsidP="00EF5E73">
      <w:pPr>
        <w:pStyle w:val="EndNoteBibliography"/>
        <w:ind w:left="720" w:hanging="720"/>
        <w:rPr>
          <w:noProof/>
        </w:rPr>
      </w:pPr>
      <w:r w:rsidRPr="00EF5E73">
        <w:rPr>
          <w:noProof/>
        </w:rPr>
        <w:t>Dupin, M. K., Dahlin, C. R., &amp; Wright, T. F. (2020). Range-wide population census of the endangered yellow-naped amazon (</w:t>
      </w:r>
      <w:r w:rsidRPr="00EF5E73">
        <w:rPr>
          <w:i/>
          <w:noProof/>
        </w:rPr>
        <w:t>Amazona auropalliata)</w:t>
      </w:r>
      <w:r w:rsidRPr="00EF5E73">
        <w:rPr>
          <w:noProof/>
        </w:rPr>
        <w:t xml:space="preserve">. </w:t>
      </w:r>
      <w:r w:rsidRPr="00EF5E73">
        <w:rPr>
          <w:i/>
          <w:noProof/>
        </w:rPr>
        <w:t>Diversity, 12</w:t>
      </w:r>
      <w:r w:rsidRPr="00EF5E73">
        <w:rPr>
          <w:noProof/>
        </w:rPr>
        <w:t xml:space="preserve">(10). doi: </w:t>
      </w:r>
      <w:hyperlink r:id="rId22" w:history="1">
        <w:r w:rsidRPr="00EF5E73">
          <w:rPr>
            <w:rStyle w:val="Hyperlink"/>
            <w:noProof/>
          </w:rPr>
          <w:t>https://doi.org/10.3390/d12100377</w:t>
        </w:r>
      </w:hyperlink>
    </w:p>
    <w:p w14:paraId="278CFA8A" w14:textId="77777777" w:rsidR="00EF5E73" w:rsidRPr="00EF5E73" w:rsidRDefault="00EF5E73" w:rsidP="00EF5E73">
      <w:pPr>
        <w:pStyle w:val="EndNoteBibliography"/>
        <w:ind w:left="720" w:hanging="720"/>
        <w:rPr>
          <w:noProof/>
        </w:rPr>
      </w:pPr>
      <w:r w:rsidRPr="00EF5E73">
        <w:rPr>
          <w:noProof/>
        </w:rPr>
        <w:t xml:space="preserve">Herrera, N., Lara, K., &amp; Funes, C. (2020). Estado poblacional de la Lora Nuca Amarilla (  Amazona auropalliata  ) en El Salvador. </w:t>
      </w:r>
      <w:r w:rsidRPr="00EF5E73">
        <w:rPr>
          <w:i/>
          <w:noProof/>
        </w:rPr>
        <w:t>Zeledonia, 24</w:t>
      </w:r>
      <w:r w:rsidRPr="00EF5E73">
        <w:rPr>
          <w:noProof/>
        </w:rPr>
        <w:t xml:space="preserve">(1). </w:t>
      </w:r>
    </w:p>
    <w:p w14:paraId="6D11270C" w14:textId="77777777" w:rsidR="00EF5E73" w:rsidRPr="00EF5E73" w:rsidRDefault="00EF5E73" w:rsidP="00EF5E73">
      <w:pPr>
        <w:pStyle w:val="EndNoteBibliography"/>
        <w:ind w:left="720" w:hanging="720"/>
        <w:rPr>
          <w:noProof/>
        </w:rPr>
      </w:pPr>
      <w:r w:rsidRPr="00EF5E73">
        <w:rPr>
          <w:noProof/>
        </w:rPr>
        <w:t>J. Reynolds, M. B., Hayes, W. K., &amp; Wiley, J. W. (2010). Geographic variation in the flight call of the cuban parrot (</w:t>
      </w:r>
      <w:r w:rsidRPr="00EF5E73">
        <w:rPr>
          <w:i/>
          <w:noProof/>
        </w:rPr>
        <w:t>Amazona leucocephala</w:t>
      </w:r>
      <w:r w:rsidRPr="00EF5E73">
        <w:rPr>
          <w:noProof/>
        </w:rPr>
        <w:t xml:space="preserve">) and its taxonomic relevance. </w:t>
      </w:r>
      <w:r w:rsidRPr="00EF5E73">
        <w:rPr>
          <w:i/>
          <w:noProof/>
        </w:rPr>
        <w:t>Journal of Caribbean Ornithology, 23</w:t>
      </w:r>
      <w:r w:rsidRPr="00EF5E73">
        <w:rPr>
          <w:noProof/>
        </w:rPr>
        <w:t xml:space="preserve">(1). </w:t>
      </w:r>
    </w:p>
    <w:p w14:paraId="076BFCB8" w14:textId="77777777" w:rsidR="00EF5E73" w:rsidRPr="00EF5E73" w:rsidRDefault="00EF5E73" w:rsidP="00EF5E73">
      <w:pPr>
        <w:pStyle w:val="EndNoteBibliography"/>
        <w:ind w:left="720" w:hanging="720"/>
        <w:rPr>
          <w:noProof/>
        </w:rPr>
      </w:pPr>
      <w:r w:rsidRPr="00EF5E73">
        <w:rPr>
          <w:noProof/>
        </w:rPr>
        <w:lastRenderedPageBreak/>
        <w:t xml:space="preserve">Kawai, M. (1965). Newly-acquired Pre-cultural Behavior of the Natural Troop of Japanese Monkeys on Koshima Islet. </w:t>
      </w:r>
      <w:r w:rsidRPr="00EF5E73">
        <w:rPr>
          <w:i/>
          <w:noProof/>
        </w:rPr>
        <w:t>Primates</w:t>
      </w:r>
      <w:r w:rsidRPr="00EF5E73">
        <w:rPr>
          <w:noProof/>
        </w:rPr>
        <w:t xml:space="preserve">(1). </w:t>
      </w:r>
    </w:p>
    <w:p w14:paraId="10B4853C" w14:textId="77777777" w:rsidR="00EF5E73" w:rsidRPr="00EF5E73" w:rsidRDefault="00EF5E73" w:rsidP="00EF5E73">
      <w:pPr>
        <w:pStyle w:val="EndNoteBibliography"/>
        <w:ind w:left="720" w:hanging="720"/>
        <w:rPr>
          <w:noProof/>
        </w:rPr>
      </w:pPr>
      <w:r w:rsidRPr="00EF5E73">
        <w:rPr>
          <w:noProof/>
        </w:rPr>
        <w:t xml:space="preserve">Keighley, M. V., Langmore, N. E., Zdenek, C. N., &amp; Heinsohn, R. (2017). Geographic variation in the vocalizations of Australian palm cockatoos (Probosciger aterrimus). </w:t>
      </w:r>
      <w:r w:rsidRPr="00EF5E73">
        <w:rPr>
          <w:i/>
          <w:noProof/>
        </w:rPr>
        <w:t>Bioacoustics-the International Journal of Animal Sound and Its Recording, 26</w:t>
      </w:r>
      <w:r w:rsidRPr="00EF5E73">
        <w:rPr>
          <w:noProof/>
        </w:rPr>
        <w:t>(1), 91-108. doi: 10.1080/09524622.2016.1201778</w:t>
      </w:r>
    </w:p>
    <w:p w14:paraId="4801168D" w14:textId="77777777" w:rsidR="00EF5E73" w:rsidRPr="00EF5E73" w:rsidRDefault="00EF5E73" w:rsidP="00EF5E73">
      <w:pPr>
        <w:pStyle w:val="EndNoteBibliography"/>
        <w:ind w:left="720" w:hanging="720"/>
        <w:rPr>
          <w:noProof/>
        </w:rPr>
      </w:pPr>
      <w:r w:rsidRPr="00EF5E73">
        <w:rPr>
          <w:noProof/>
        </w:rPr>
        <w:t xml:space="preserve">Laiolo, P. (2010). The emerging significance of bioacoustics in animal species conservation. </w:t>
      </w:r>
      <w:r w:rsidRPr="00EF5E73">
        <w:rPr>
          <w:i/>
          <w:noProof/>
        </w:rPr>
        <w:t>Biological Conservation, 143</w:t>
      </w:r>
      <w:r w:rsidRPr="00EF5E73">
        <w:rPr>
          <w:noProof/>
        </w:rPr>
        <w:t>(7), 1635-1645. doi: 10.1016/j.biocon.2010.03.025</w:t>
      </w:r>
    </w:p>
    <w:p w14:paraId="6D1DA966" w14:textId="77777777" w:rsidR="00EF5E73" w:rsidRPr="00EF5E73" w:rsidRDefault="00EF5E73" w:rsidP="00EF5E73">
      <w:pPr>
        <w:pStyle w:val="EndNoteBibliography"/>
        <w:ind w:left="720" w:hanging="720"/>
        <w:rPr>
          <w:noProof/>
        </w:rPr>
      </w:pPr>
      <w:r w:rsidRPr="00EF5E73">
        <w:rPr>
          <w:noProof/>
        </w:rPr>
        <w:t xml:space="preserve">Laiolo, P., &amp; Tella, J. L. (2007). Erosion of animal cultures in fragmented landscapes. </w:t>
      </w:r>
      <w:r w:rsidRPr="00EF5E73">
        <w:rPr>
          <w:i/>
          <w:noProof/>
        </w:rPr>
        <w:t>Frontiers in Ecology and the Environment, 5</w:t>
      </w:r>
      <w:r w:rsidRPr="00EF5E73">
        <w:rPr>
          <w:noProof/>
        </w:rPr>
        <w:t>(2), 68-72. doi: 10.1890/1540-9295(2007)5[68:eoacif]2.0.co;2</w:t>
      </w:r>
    </w:p>
    <w:p w14:paraId="45389D1B" w14:textId="77777777" w:rsidR="00EF5E73" w:rsidRPr="00EF5E73" w:rsidRDefault="00EF5E73" w:rsidP="00EF5E73">
      <w:pPr>
        <w:pStyle w:val="EndNoteBibliography"/>
        <w:ind w:left="720" w:hanging="720"/>
        <w:rPr>
          <w:noProof/>
        </w:rPr>
      </w:pPr>
      <w:r w:rsidRPr="00EF5E73">
        <w:rPr>
          <w:noProof/>
        </w:rPr>
        <w:t xml:space="preserve">Lee, J. H., Podos, J., &amp; Sung, H. C. (2019). Distinct patterns of geographic variation for different song components in Daurian Redstarts Phoenicurus auroreus. </w:t>
      </w:r>
      <w:r w:rsidRPr="00EF5E73">
        <w:rPr>
          <w:i/>
          <w:noProof/>
        </w:rPr>
        <w:t>Bird Study, 66</w:t>
      </w:r>
      <w:r w:rsidRPr="00EF5E73">
        <w:rPr>
          <w:noProof/>
        </w:rPr>
        <w:t>(1), 73-82. doi: 10.1080/00063657.2019.1614144</w:t>
      </w:r>
    </w:p>
    <w:p w14:paraId="39FC6F7A" w14:textId="77777777" w:rsidR="00EF5E73" w:rsidRPr="00EF5E73" w:rsidRDefault="00EF5E73" w:rsidP="00EF5E73">
      <w:pPr>
        <w:pStyle w:val="EndNoteBibliography"/>
        <w:ind w:left="720" w:hanging="720"/>
        <w:rPr>
          <w:noProof/>
        </w:rPr>
      </w:pPr>
      <w:r w:rsidRPr="00EF5E73">
        <w:rPr>
          <w:noProof/>
        </w:rPr>
        <w:t xml:space="preserve">Marler, P., &amp; Tamura, M. (1964). Culturally Transmitted Patterns of Vocal Behavior in Sparrows. </w:t>
      </w:r>
      <w:r w:rsidRPr="00EF5E73">
        <w:rPr>
          <w:i/>
          <w:noProof/>
        </w:rPr>
        <w:t>Science, 146</w:t>
      </w:r>
      <w:r w:rsidRPr="00EF5E73">
        <w:rPr>
          <w:noProof/>
        </w:rPr>
        <w:t>(365), 1483-&amp;. doi: 10.1126/science.146.3650.1483</w:t>
      </w:r>
    </w:p>
    <w:p w14:paraId="7B8A22D1" w14:textId="77777777" w:rsidR="00EF5E73" w:rsidRPr="00EF5E73" w:rsidRDefault="00EF5E73" w:rsidP="00EF5E73">
      <w:pPr>
        <w:pStyle w:val="EndNoteBibliography"/>
        <w:ind w:left="720" w:hanging="720"/>
        <w:rPr>
          <w:noProof/>
        </w:rPr>
      </w:pPr>
      <w:r w:rsidRPr="00EF5E73">
        <w:rPr>
          <w:noProof/>
        </w:rPr>
        <w:t xml:space="preserve">Martinez, T. M., &amp; Logue, D. M. (2020). Conservation practices and the formation of vocal dialects in the endangered Puerto Rican parrot, Amazona vittata. </w:t>
      </w:r>
      <w:r w:rsidRPr="00EF5E73">
        <w:rPr>
          <w:i/>
          <w:noProof/>
        </w:rPr>
        <w:t>Animal Behaviour, 166</w:t>
      </w:r>
      <w:r w:rsidRPr="00EF5E73">
        <w:rPr>
          <w:noProof/>
        </w:rPr>
        <w:t>, 261-271. doi: 10.1016/j.anbehav.2020.06.004</w:t>
      </w:r>
    </w:p>
    <w:p w14:paraId="12B6CD90" w14:textId="77777777" w:rsidR="00EF5E73" w:rsidRPr="00EF5E73" w:rsidRDefault="00EF5E73" w:rsidP="00EF5E73">
      <w:pPr>
        <w:pStyle w:val="EndNoteBibliography"/>
        <w:ind w:left="720" w:hanging="720"/>
        <w:rPr>
          <w:noProof/>
        </w:rPr>
      </w:pPr>
      <w:r w:rsidRPr="00EF5E73">
        <w:rPr>
          <w:noProof/>
        </w:rPr>
        <w:t xml:space="preserve">Martins, B. A., Rodrigues, G. S. R., &amp; de Araujo, C. B. (2018). Vocal dialects and their implications for bird reintroductions. </w:t>
      </w:r>
      <w:r w:rsidRPr="00EF5E73">
        <w:rPr>
          <w:i/>
          <w:noProof/>
        </w:rPr>
        <w:t>Perspectives in Ecology and Conservation, 16</w:t>
      </w:r>
      <w:r w:rsidRPr="00EF5E73">
        <w:rPr>
          <w:noProof/>
        </w:rPr>
        <w:t>(2), 83-89. doi: 10.1016/j.pecon.2018.03.005</w:t>
      </w:r>
    </w:p>
    <w:p w14:paraId="7BCDE4C4" w14:textId="77777777" w:rsidR="00EF5E73" w:rsidRPr="00EF5E73" w:rsidRDefault="00EF5E73" w:rsidP="00EF5E73">
      <w:pPr>
        <w:pStyle w:val="EndNoteBibliography"/>
        <w:ind w:left="720" w:hanging="720"/>
        <w:rPr>
          <w:noProof/>
        </w:rPr>
      </w:pPr>
      <w:r w:rsidRPr="00EF5E73">
        <w:rPr>
          <w:noProof/>
        </w:rPr>
        <w:t xml:space="preserve">Matuzak, G. D., &amp; Brightsmith, D. J. (2007). Roosting of Yellow-naped Parrots in Costa Rica: estimating the size and recruitment of threatened populations. </w:t>
      </w:r>
      <w:r w:rsidRPr="00EF5E73">
        <w:rPr>
          <w:i/>
          <w:noProof/>
        </w:rPr>
        <w:t>Journal of Field Ornithology, 78</w:t>
      </w:r>
      <w:r w:rsidRPr="00EF5E73">
        <w:rPr>
          <w:noProof/>
        </w:rPr>
        <w:t>(2), 159-169. doi: 10.1111/j.1557-9263.2007.00099.x</w:t>
      </w:r>
    </w:p>
    <w:p w14:paraId="0F9570D7" w14:textId="77777777" w:rsidR="00EF5E73" w:rsidRPr="00EF5E73" w:rsidRDefault="00EF5E73" w:rsidP="00EF5E73">
      <w:pPr>
        <w:pStyle w:val="EndNoteBibliography"/>
        <w:ind w:left="720" w:hanging="720"/>
        <w:rPr>
          <w:noProof/>
        </w:rPr>
      </w:pPr>
      <w:r w:rsidRPr="00EF5E73">
        <w:rPr>
          <w:noProof/>
        </w:rPr>
        <w:t xml:space="preserve">Podos, J., &amp; Warren, P. S. (2007). The evolution of geographic variation in birdsong. </w:t>
      </w:r>
      <w:r w:rsidRPr="00EF5E73">
        <w:rPr>
          <w:i/>
          <w:noProof/>
        </w:rPr>
        <w:t>Advances in the Study of Behavior, Vol 37, 37</w:t>
      </w:r>
      <w:r w:rsidRPr="00EF5E73">
        <w:rPr>
          <w:noProof/>
        </w:rPr>
        <w:t>, 403-458. doi: 10.1016/s0065-3454(07)37009-5</w:t>
      </w:r>
    </w:p>
    <w:p w14:paraId="0228FE05" w14:textId="77777777" w:rsidR="00EF5E73" w:rsidRPr="00EF5E73" w:rsidRDefault="00EF5E73" w:rsidP="00EF5E73">
      <w:pPr>
        <w:pStyle w:val="EndNoteBibliography"/>
        <w:ind w:left="720" w:hanging="720"/>
        <w:rPr>
          <w:noProof/>
        </w:rPr>
      </w:pPr>
      <w:r w:rsidRPr="00EF5E73">
        <w:rPr>
          <w:noProof/>
        </w:rPr>
        <w:t xml:space="preserve">Salinas-Melgoza, A., &amp; Wright, T. F. (2012). Evidence for Vocal Learning and Limited Dispersal as Dual Mechanisms for Dialect Maintenance in a Parrot. </w:t>
      </w:r>
      <w:r w:rsidRPr="00EF5E73">
        <w:rPr>
          <w:i/>
          <w:noProof/>
        </w:rPr>
        <w:t>Plos One, 7</w:t>
      </w:r>
      <w:r w:rsidRPr="00EF5E73">
        <w:rPr>
          <w:noProof/>
        </w:rPr>
        <w:t>(11). doi: 10.1371/journal.pone.0048667</w:t>
      </w:r>
    </w:p>
    <w:p w14:paraId="67A24E52" w14:textId="77777777" w:rsidR="00EF5E73" w:rsidRPr="00EF5E73" w:rsidRDefault="00EF5E73" w:rsidP="00EF5E73">
      <w:pPr>
        <w:pStyle w:val="EndNoteBibliography"/>
        <w:ind w:left="720" w:hanging="720"/>
        <w:rPr>
          <w:noProof/>
        </w:rPr>
      </w:pPr>
      <w:r w:rsidRPr="00EF5E73">
        <w:rPr>
          <w:noProof/>
        </w:rPr>
        <w:t xml:space="preserve">Sewall, K. B., Young, A. M., &amp; Wright, T. F. (2016). Social calls provide novel insights into the evolution of vocal learning. [Article]. </w:t>
      </w:r>
      <w:r w:rsidRPr="00EF5E73">
        <w:rPr>
          <w:i/>
          <w:noProof/>
        </w:rPr>
        <w:t>Animal Behaviour, 120</w:t>
      </w:r>
      <w:r w:rsidRPr="00EF5E73">
        <w:rPr>
          <w:noProof/>
        </w:rPr>
        <w:t>, 163-172. doi: 10.1016/j.anbehav.2016.07.031</w:t>
      </w:r>
    </w:p>
    <w:p w14:paraId="066B3CFD" w14:textId="77777777" w:rsidR="00EF5E73" w:rsidRPr="00EF5E73" w:rsidRDefault="00EF5E73" w:rsidP="00EF5E73">
      <w:pPr>
        <w:pStyle w:val="EndNoteBibliography"/>
        <w:ind w:left="720" w:hanging="720"/>
        <w:rPr>
          <w:noProof/>
        </w:rPr>
      </w:pPr>
      <w:r w:rsidRPr="00EF5E73">
        <w:rPr>
          <w:noProof/>
        </w:rPr>
        <w:t xml:space="preserve">Sherry, D. F., &amp; Galef, B. G. (1984). Cultural transmission without imitation: Milk bottle opening by birds. </w:t>
      </w:r>
      <w:r w:rsidRPr="00EF5E73">
        <w:rPr>
          <w:i/>
          <w:noProof/>
        </w:rPr>
        <w:t>Animal Behavior, 32</w:t>
      </w:r>
      <w:r w:rsidRPr="00EF5E73">
        <w:rPr>
          <w:noProof/>
        </w:rPr>
        <w:t xml:space="preserve">(3). </w:t>
      </w:r>
    </w:p>
    <w:p w14:paraId="78F1B0A5" w14:textId="77777777" w:rsidR="00EF5E73" w:rsidRPr="00EF5E73" w:rsidRDefault="00EF5E73" w:rsidP="00EF5E73">
      <w:pPr>
        <w:pStyle w:val="EndNoteBibliography"/>
        <w:ind w:left="720" w:hanging="720"/>
        <w:rPr>
          <w:noProof/>
        </w:rPr>
      </w:pPr>
      <w:r w:rsidRPr="00EF5E73">
        <w:rPr>
          <w:noProof/>
        </w:rPr>
        <w:t xml:space="preserve">Simberloff, D. (1995). Habitat fragmentation and population extinction of birds. </w:t>
      </w:r>
      <w:r w:rsidRPr="00EF5E73">
        <w:rPr>
          <w:i/>
          <w:noProof/>
        </w:rPr>
        <w:t>Ibis, 137</w:t>
      </w:r>
      <w:r w:rsidRPr="00EF5E73">
        <w:rPr>
          <w:noProof/>
        </w:rPr>
        <w:t>, S105-S111. doi: 10.1111/j.1474-919X.1995.tb08430.x</w:t>
      </w:r>
    </w:p>
    <w:p w14:paraId="422AEC66" w14:textId="77777777" w:rsidR="00EF5E73" w:rsidRPr="00EF5E73" w:rsidRDefault="00EF5E73" w:rsidP="00EF5E73">
      <w:pPr>
        <w:pStyle w:val="EndNoteBibliography"/>
        <w:ind w:left="720" w:hanging="720"/>
        <w:rPr>
          <w:noProof/>
        </w:rPr>
      </w:pPr>
      <w:r w:rsidRPr="00EF5E73">
        <w:rPr>
          <w:noProof/>
        </w:rPr>
        <w:t xml:space="preserve">Smith-Vidaurre, G., Araya-Salas, M., &amp; Wright, T. F. (2020). Individual signatures outweigh social group identity in contact calls of a communally nesting parrot. </w:t>
      </w:r>
      <w:r w:rsidRPr="00EF5E73">
        <w:rPr>
          <w:i/>
          <w:noProof/>
        </w:rPr>
        <w:t>Behavioral Ecology, 31</w:t>
      </w:r>
      <w:r w:rsidRPr="00EF5E73">
        <w:rPr>
          <w:noProof/>
        </w:rPr>
        <w:t>(2), 448-458. doi: 10.1093/beheco/arz202</w:t>
      </w:r>
    </w:p>
    <w:p w14:paraId="47BF886C" w14:textId="77777777" w:rsidR="00EF5E73" w:rsidRPr="00EF5E73" w:rsidRDefault="00EF5E73" w:rsidP="00EF5E73">
      <w:pPr>
        <w:pStyle w:val="EndNoteBibliography"/>
        <w:ind w:left="720" w:hanging="720"/>
        <w:rPr>
          <w:noProof/>
        </w:rPr>
      </w:pPr>
      <w:r w:rsidRPr="00EF5E73">
        <w:rPr>
          <w:noProof/>
        </w:rPr>
        <w:t xml:space="preserve">Tyack, P. L. (2020). A taxonomy for vocal learning. </w:t>
      </w:r>
      <w:r w:rsidRPr="00EF5E73">
        <w:rPr>
          <w:i/>
          <w:noProof/>
        </w:rPr>
        <w:t>Philosophical Transactions of the Royal Society B-Biological Sciences, 375</w:t>
      </w:r>
      <w:r w:rsidRPr="00EF5E73">
        <w:rPr>
          <w:noProof/>
        </w:rPr>
        <w:t>(1789). doi: 10.1098/rstb.2018.0406</w:t>
      </w:r>
    </w:p>
    <w:p w14:paraId="4EAA927E" w14:textId="77777777" w:rsidR="00EF5E73" w:rsidRPr="00EF5E73" w:rsidRDefault="00EF5E73" w:rsidP="00EF5E73">
      <w:pPr>
        <w:pStyle w:val="EndNoteBibliography"/>
        <w:ind w:left="720" w:hanging="720"/>
        <w:rPr>
          <w:noProof/>
        </w:rPr>
      </w:pPr>
      <w:r w:rsidRPr="00EF5E73">
        <w:rPr>
          <w:noProof/>
        </w:rPr>
        <w:t xml:space="preserve">Whitehead, H. (2010). Conserving and managing animals that learn socially and share cultures. </w:t>
      </w:r>
      <w:r w:rsidRPr="00EF5E73">
        <w:rPr>
          <w:i/>
          <w:noProof/>
        </w:rPr>
        <w:t>Learning &amp; Behavior, 38</w:t>
      </w:r>
      <w:r w:rsidRPr="00EF5E73">
        <w:rPr>
          <w:noProof/>
        </w:rPr>
        <w:t>(3), 329-336. doi: 10.3758/lb.38.3.329</w:t>
      </w:r>
    </w:p>
    <w:p w14:paraId="4CC1D715" w14:textId="77777777" w:rsidR="00EF5E73" w:rsidRPr="00EF5E73" w:rsidRDefault="00EF5E73" w:rsidP="00EF5E73">
      <w:pPr>
        <w:pStyle w:val="EndNoteBibliography"/>
        <w:ind w:left="720" w:hanging="720"/>
        <w:rPr>
          <w:noProof/>
        </w:rPr>
      </w:pPr>
      <w:r w:rsidRPr="00EF5E73">
        <w:rPr>
          <w:noProof/>
        </w:rPr>
        <w:t xml:space="preserve">Whiten, A. (2017). A second inheritance system: the extension of biology through culture. </w:t>
      </w:r>
      <w:r w:rsidRPr="00EF5E73">
        <w:rPr>
          <w:i/>
          <w:noProof/>
        </w:rPr>
        <w:t>Interface Focus, 7</w:t>
      </w:r>
      <w:r w:rsidRPr="00EF5E73">
        <w:rPr>
          <w:noProof/>
        </w:rPr>
        <w:t>(5). doi: 10.1098/rsfs.2016.0142</w:t>
      </w:r>
    </w:p>
    <w:p w14:paraId="132AC03A" w14:textId="77777777" w:rsidR="00EF5E73" w:rsidRPr="00EF5E73" w:rsidRDefault="00EF5E73" w:rsidP="00EF5E73">
      <w:pPr>
        <w:pStyle w:val="EndNoteBibliography"/>
        <w:ind w:left="720" w:hanging="720"/>
        <w:rPr>
          <w:noProof/>
        </w:rPr>
      </w:pPr>
      <w:r w:rsidRPr="00EF5E73">
        <w:rPr>
          <w:noProof/>
        </w:rPr>
        <w:lastRenderedPageBreak/>
        <w:t xml:space="preserve">Whiten, A. (2019). Cultural Evolution in Animals. </w:t>
      </w:r>
      <w:r w:rsidRPr="00EF5E73">
        <w:rPr>
          <w:i/>
          <w:noProof/>
        </w:rPr>
        <w:t>Annual Review of Ecology, Evolution, and Systematics, Vol 50, 50</w:t>
      </w:r>
      <w:r w:rsidRPr="00EF5E73">
        <w:rPr>
          <w:noProof/>
        </w:rPr>
        <w:t>, 27-48. doi: 10.1146/annurev-ecolsys-110218-025040</w:t>
      </w:r>
    </w:p>
    <w:p w14:paraId="7A40E9D7" w14:textId="77777777" w:rsidR="00EF5E73" w:rsidRPr="00EF5E73" w:rsidRDefault="00EF5E73" w:rsidP="00EF5E73">
      <w:pPr>
        <w:pStyle w:val="EndNoteBibliography"/>
        <w:ind w:left="720" w:hanging="720"/>
        <w:rPr>
          <w:noProof/>
        </w:rPr>
      </w:pPr>
      <w:r w:rsidRPr="00EF5E73">
        <w:rPr>
          <w:noProof/>
        </w:rPr>
        <w:t xml:space="preserve">Wiley, R. H. (1971). Song Groups in a Singing Assembly of Little Hermits. </w:t>
      </w:r>
      <w:r w:rsidRPr="00EF5E73">
        <w:rPr>
          <w:i/>
          <w:noProof/>
        </w:rPr>
        <w:t>Condor, 73</w:t>
      </w:r>
      <w:r w:rsidRPr="00EF5E73">
        <w:rPr>
          <w:noProof/>
        </w:rPr>
        <w:t>(1), 28-&amp;. doi: 10.2307/1366121</w:t>
      </w:r>
    </w:p>
    <w:p w14:paraId="1619C64D" w14:textId="77777777" w:rsidR="00EF5E73" w:rsidRPr="00EF5E73" w:rsidRDefault="00EF5E73" w:rsidP="00EF5E73">
      <w:pPr>
        <w:pStyle w:val="EndNoteBibliography"/>
        <w:ind w:left="720" w:hanging="720"/>
        <w:rPr>
          <w:noProof/>
        </w:rPr>
      </w:pPr>
      <w:r w:rsidRPr="00EF5E73">
        <w:rPr>
          <w:noProof/>
        </w:rPr>
        <w:t xml:space="preserve">Wilkins, M. R., Seddon, N., &amp; Safran, R. J. (2013). Evolutionary divergence in acoustic signals: causes and consequences. </w:t>
      </w:r>
      <w:r w:rsidRPr="00EF5E73">
        <w:rPr>
          <w:i/>
          <w:noProof/>
        </w:rPr>
        <w:t>Trends in Ecology &amp; Evolution, 28</w:t>
      </w:r>
      <w:r w:rsidRPr="00EF5E73">
        <w:rPr>
          <w:noProof/>
        </w:rPr>
        <w:t>(3), 156-166. doi: 10.1016/j.tree.2012.10.002</w:t>
      </w:r>
    </w:p>
    <w:p w14:paraId="28D395F3" w14:textId="77777777" w:rsidR="00EF5E73" w:rsidRPr="00EF5E73" w:rsidRDefault="00EF5E73" w:rsidP="00EF5E73">
      <w:pPr>
        <w:pStyle w:val="EndNoteBibliography"/>
        <w:ind w:left="720" w:hanging="720"/>
        <w:rPr>
          <w:noProof/>
        </w:rPr>
      </w:pPr>
      <w:r w:rsidRPr="00EF5E73">
        <w:rPr>
          <w:noProof/>
        </w:rPr>
        <w:t xml:space="preserve">Wright, T. F. (1996). Regional dialects in the contact call of a parrot. </w:t>
      </w:r>
      <w:r w:rsidRPr="00EF5E73">
        <w:rPr>
          <w:i/>
          <w:noProof/>
        </w:rPr>
        <w:t>Proceedings of the Royal Society B-Biological Sciences, 263</w:t>
      </w:r>
      <w:r w:rsidRPr="00EF5E73">
        <w:rPr>
          <w:noProof/>
        </w:rPr>
        <w:t>(1372), 867-872. doi: 10.1098/rspb.1996.0128</w:t>
      </w:r>
    </w:p>
    <w:p w14:paraId="34E05EBE" w14:textId="77777777" w:rsidR="00EF5E73" w:rsidRPr="00EF5E73" w:rsidRDefault="00EF5E73" w:rsidP="00EF5E73">
      <w:pPr>
        <w:pStyle w:val="EndNoteBibliography"/>
        <w:ind w:left="720" w:hanging="720"/>
        <w:rPr>
          <w:noProof/>
        </w:rPr>
      </w:pPr>
      <w:r w:rsidRPr="00EF5E73">
        <w:rPr>
          <w:noProof/>
        </w:rPr>
        <w:t xml:space="preserve">Wright, T. F., &amp; Dahlin, C. R. (2018). Vocal dialects in parrots: patterns and processes of cultural evolution. </w:t>
      </w:r>
      <w:r w:rsidRPr="00EF5E73">
        <w:rPr>
          <w:i/>
          <w:noProof/>
        </w:rPr>
        <w:t>Emu, 118</w:t>
      </w:r>
      <w:r w:rsidRPr="00EF5E73">
        <w:rPr>
          <w:noProof/>
        </w:rPr>
        <w:t>(1), 50-66. doi: 10.1080/01584197.2017.1379356</w:t>
      </w:r>
    </w:p>
    <w:p w14:paraId="3CD400A8" w14:textId="77777777" w:rsidR="00EF5E73" w:rsidRPr="00EF5E73" w:rsidRDefault="00EF5E73" w:rsidP="00EF5E73">
      <w:pPr>
        <w:pStyle w:val="EndNoteBibliography"/>
        <w:ind w:left="720" w:hanging="720"/>
        <w:rPr>
          <w:noProof/>
        </w:rPr>
      </w:pPr>
      <w:r w:rsidRPr="00EF5E73">
        <w:rPr>
          <w:noProof/>
        </w:rPr>
        <w:t xml:space="preserve">Wright, T. F., Dahlin, C. R., &amp; Salinas-Melgoza, A. (2008). Stability and change in vocal dialects of the yellow-naped amazon. </w:t>
      </w:r>
      <w:r w:rsidRPr="00EF5E73">
        <w:rPr>
          <w:i/>
          <w:noProof/>
        </w:rPr>
        <w:t>Animal Behaviour, 76</w:t>
      </w:r>
      <w:r w:rsidRPr="00EF5E73">
        <w:rPr>
          <w:noProof/>
        </w:rPr>
        <w:t>, 1017-1027. doi: 10.1016/j.anbehav.2008.03.025</w:t>
      </w:r>
    </w:p>
    <w:p w14:paraId="75D23A3C" w14:textId="77777777" w:rsidR="00EF5E73" w:rsidRPr="00EF5E73" w:rsidRDefault="00EF5E73" w:rsidP="00EF5E73">
      <w:pPr>
        <w:pStyle w:val="EndNoteBibliography"/>
        <w:ind w:left="720" w:hanging="720"/>
        <w:rPr>
          <w:noProof/>
        </w:rPr>
      </w:pPr>
      <w:r w:rsidRPr="00EF5E73">
        <w:rPr>
          <w:noProof/>
        </w:rPr>
        <w:t xml:space="preserve">Wright, T. F., Lewis, T. C., Lezama-Lopez, M., Smith-Vidaurre, G., &amp; Dahlin, C. R. (2019). Yellow-naped Amazon Amazona auropalliata populations are markedly low and rapidly declining in Costa Rica and Nicaragua. </w:t>
      </w:r>
      <w:r w:rsidRPr="00EF5E73">
        <w:rPr>
          <w:i/>
          <w:noProof/>
        </w:rPr>
        <w:t>Bird Conservation International, 29</w:t>
      </w:r>
      <w:r w:rsidRPr="00EF5E73">
        <w:rPr>
          <w:noProof/>
        </w:rPr>
        <w:t>(2), 291-307. doi: 10.1017/s0959270918000114</w:t>
      </w:r>
    </w:p>
    <w:p w14:paraId="38CA89FA" w14:textId="77777777" w:rsidR="00EF5E73" w:rsidRPr="00EF5E73" w:rsidRDefault="00EF5E73" w:rsidP="00EF5E73">
      <w:pPr>
        <w:pStyle w:val="EndNoteBibliography"/>
        <w:ind w:left="720" w:hanging="720"/>
        <w:rPr>
          <w:noProof/>
        </w:rPr>
      </w:pPr>
      <w:r w:rsidRPr="00EF5E73">
        <w:rPr>
          <w:noProof/>
        </w:rPr>
        <w:t xml:space="preserve">Wright, T. F., Rodriguez, A. M., &amp; Fleischer, R. C. (2005). Vocal dialects, sex-biased dispersal, and microsatellite population structure in the parrot Amazona auropalliata. </w:t>
      </w:r>
      <w:r w:rsidRPr="00EF5E73">
        <w:rPr>
          <w:i/>
          <w:noProof/>
        </w:rPr>
        <w:t>Molecular Ecology, 14</w:t>
      </w:r>
      <w:r w:rsidRPr="00EF5E73">
        <w:rPr>
          <w:noProof/>
        </w:rPr>
        <w:t>(4), 1197-1205. doi: 10.1111/j.1365-294X.2005.02466.x</w:t>
      </w:r>
    </w:p>
    <w:p w14:paraId="12B8195B" w14:textId="77777777" w:rsidR="00EF5E73" w:rsidRPr="00EF5E73" w:rsidRDefault="00EF5E73" w:rsidP="00EF5E73">
      <w:pPr>
        <w:pStyle w:val="EndNoteBibliography"/>
        <w:ind w:left="720" w:hanging="720"/>
        <w:rPr>
          <w:noProof/>
        </w:rPr>
      </w:pPr>
      <w:r w:rsidRPr="00EF5E73">
        <w:rPr>
          <w:noProof/>
        </w:rPr>
        <w:t xml:space="preserve">Wright, T. F., &amp; Wilkinson, G. S. (2001). Population genetic structure and vocal dialects in an amazon parrot. </w:t>
      </w:r>
      <w:r w:rsidRPr="00EF5E73">
        <w:rPr>
          <w:i/>
          <w:noProof/>
        </w:rPr>
        <w:t>Proceedings of the Royal Society B-Biological Sciences, 268</w:t>
      </w:r>
      <w:r w:rsidRPr="00EF5E73">
        <w:rPr>
          <w:noProof/>
        </w:rPr>
        <w:t>(1467), 609-616. doi: 10.1098/rspb.2000.1403</w:t>
      </w:r>
    </w:p>
    <w:p w14:paraId="37A27D26" w14:textId="4AED7541" w:rsidR="00BA3FD3" w:rsidRDefault="00000000" w:rsidP="00EF5E73">
      <w:pPr>
        <w:spacing w:line="480" w:lineRule="auto"/>
      </w:pPr>
      <w:r>
        <w:fldChar w:fldCharType="end"/>
      </w:r>
    </w:p>
    <w:p w14:paraId="6FA7DA7E" w14:textId="77777777" w:rsidR="00A13F70" w:rsidRDefault="00A13F70">
      <w:pPr>
        <w:spacing w:line="480" w:lineRule="auto"/>
      </w:pPr>
    </w:p>
    <w:sectPr w:rsidR="00A13F7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Timothy Wright" w:date="2023-03-10T16:07:00Z" w:initials="TW">
    <w:p w14:paraId="3E37C36E" w14:textId="4BDE282F" w:rsidR="00551782" w:rsidRDefault="00551782">
      <w:pPr>
        <w:pStyle w:val="CommentText"/>
      </w:pPr>
      <w:r>
        <w:rPr>
          <w:rStyle w:val="CommentReference"/>
        </w:rPr>
        <w:annotationRef/>
      </w:r>
      <w:r>
        <w:t>Consider reframing in more general not conservation terms. Thus is remains uncertain whether the propensity to form vocal dialects is a general feature of this vocal learning species or specific to populations in one portion of the range.</w:t>
      </w:r>
    </w:p>
  </w:comment>
  <w:comment w:id="7" w:author="Timothy Wright" w:date="2023-03-10T16:43:00Z" w:initials="TW">
    <w:p w14:paraId="50DA340F" w14:textId="7DD20896" w:rsidR="0086034B" w:rsidRDefault="0086034B">
      <w:pPr>
        <w:pStyle w:val="CommentText"/>
      </w:pPr>
      <w:r>
        <w:rPr>
          <w:rStyle w:val="CommentReference"/>
        </w:rPr>
        <w:annotationRef/>
      </w:r>
      <w:r>
        <w:t>PCA not mentioned here- should be incorporated.</w:t>
      </w:r>
    </w:p>
  </w:comment>
  <w:comment w:id="15" w:author="Timothy Wright" w:date="2023-03-10T16:10:00Z" w:initials="TW">
    <w:p w14:paraId="0F549A08" w14:textId="2BECE07A" w:rsidR="00551782" w:rsidRPr="00551782" w:rsidRDefault="00551782">
      <w:pPr>
        <w:pStyle w:val="CommentText"/>
        <w:rPr>
          <w:sz w:val="22"/>
          <w:szCs w:val="22"/>
        </w:rPr>
      </w:pPr>
      <w:r w:rsidRPr="00551782">
        <w:rPr>
          <w:rStyle w:val="CommentReference"/>
          <w:sz w:val="20"/>
          <w:szCs w:val="20"/>
        </w:rPr>
        <w:annotationRef/>
      </w:r>
      <w:r w:rsidRPr="00551782">
        <w:rPr>
          <w:sz w:val="22"/>
          <w:szCs w:val="22"/>
        </w:rPr>
        <w:t>Not sure this is the best way to end the abstract for Ornithology. Will reevaluate after reading whole paper</w:t>
      </w:r>
    </w:p>
  </w:comment>
  <w:comment w:id="16" w:author="Timothy Wright" w:date="2023-03-10T17:01:00Z" w:initials="TW">
    <w:p w14:paraId="67AF0D89" w14:textId="20862B63" w:rsidR="00EF5E73" w:rsidRDefault="00EF5E73">
      <w:pPr>
        <w:pStyle w:val="CommentText"/>
      </w:pPr>
      <w:r>
        <w:rPr>
          <w:rStyle w:val="CommentReference"/>
        </w:rPr>
        <w:annotationRef/>
      </w:r>
      <w:r>
        <w:t xml:space="preserve">OK, having read entire paper I think it is trying to be 2 things- a basic biology paper, and a </w:t>
      </w:r>
      <w:proofErr w:type="gramStart"/>
      <w:r>
        <w:t>conservation oriented</w:t>
      </w:r>
      <w:proofErr w:type="gramEnd"/>
      <w:r>
        <w:t xml:space="preserve"> paper. Since we don’t actually have any new data here on assimilation of introduced birds into populations, I don’t think it will fly with reviewers as a conservation paper.  So that needs to be stripped out of the MS except as a paragraph in the discussion about conservation implications of the work. </w:t>
      </w:r>
    </w:p>
  </w:comment>
  <w:comment w:id="17" w:author="Timothy Wright" w:date="2023-03-10T16:12:00Z" w:initials="TW">
    <w:p w14:paraId="49395E9C" w14:textId="017F621A" w:rsidR="00551782" w:rsidRDefault="00551782">
      <w:pPr>
        <w:pStyle w:val="CommentText"/>
      </w:pPr>
      <w:r>
        <w:rPr>
          <w:rStyle w:val="CommentReference"/>
        </w:rPr>
        <w:annotationRef/>
      </w:r>
      <w:r>
        <w:t xml:space="preserve">Not necessary in a paper. Next step is to revise into journal submission format for Ornithology.  Please review their instructions carefully and implement. </w:t>
      </w:r>
    </w:p>
  </w:comment>
  <w:comment w:id="68" w:author="Timothy Wright" w:date="2023-03-10T16:13:00Z" w:initials="TW">
    <w:p w14:paraId="64AAC8E5" w14:textId="3FB6A4E7" w:rsidR="00551782" w:rsidRDefault="00551782">
      <w:pPr>
        <w:pStyle w:val="CommentText"/>
      </w:pPr>
      <w:r>
        <w:rPr>
          <w:rStyle w:val="CommentReference"/>
        </w:rPr>
        <w:annotationRef/>
      </w:r>
      <w:r>
        <w:t xml:space="preserve">Maybe too broad for this paper? I think we could start with Para 2, which reads well. </w:t>
      </w:r>
    </w:p>
  </w:comment>
  <w:comment w:id="70" w:author="Timothy Wright" w:date="2023-03-10T16:14:00Z" w:initials="TW">
    <w:p w14:paraId="0E854682" w14:textId="58CDB753" w:rsidR="00551782" w:rsidRDefault="00551782">
      <w:pPr>
        <w:pStyle w:val="CommentText"/>
      </w:pPr>
      <w:r>
        <w:rPr>
          <w:rStyle w:val="CommentReference"/>
        </w:rPr>
        <w:annotationRef/>
      </w:r>
      <w:r>
        <w:t>Technically, vocal learning is not a cultural trait, but an adaptation that permits the rise of cultural transmission</w:t>
      </w:r>
    </w:p>
  </w:comment>
  <w:comment w:id="71" w:author="Timothy Wright" w:date="2023-03-10T16:17:00Z" w:initials="TW">
    <w:p w14:paraId="3D99410B" w14:textId="7FD700E5" w:rsidR="009A252A" w:rsidRDefault="009A252A">
      <w:pPr>
        <w:pStyle w:val="CommentText"/>
      </w:pPr>
      <w:r>
        <w:rPr>
          <w:rStyle w:val="CommentReference"/>
        </w:rPr>
        <w:annotationRef/>
      </w:r>
      <w:r>
        <w:t xml:space="preserve">Insert something here about cultural </w:t>
      </w:r>
      <w:proofErr w:type="spellStart"/>
      <w:r>
        <w:t>transmussion</w:t>
      </w:r>
      <w:proofErr w:type="spellEnd"/>
      <w:r>
        <w:t xml:space="preserve">, and in case cultural drift. </w:t>
      </w:r>
    </w:p>
  </w:comment>
  <w:comment w:id="77" w:author="Timothy Wright" w:date="2023-03-10T17:30:00Z" w:initials="TW">
    <w:p w14:paraId="2B45D9DD" w14:textId="68503E55" w:rsidR="003C523D" w:rsidRDefault="003C523D">
      <w:pPr>
        <w:pStyle w:val="CommentText"/>
      </w:pPr>
      <w:r>
        <w:rPr>
          <w:rStyle w:val="CommentReference"/>
        </w:rPr>
        <w:annotationRef/>
      </w:r>
      <w:r>
        <w:t xml:space="preserve">Suggest an additional In particular, it is not typically known whether vocal dialects are typical of a species social behavior, or tend to form because of local environmental circumstances (but you will need to cite Doug Nelson’s paper on WCS dialects through the range, and may Don </w:t>
      </w:r>
      <w:proofErr w:type="spellStart"/>
      <w:r>
        <w:t>Kroodsma’s</w:t>
      </w:r>
      <w:proofErr w:type="spellEnd"/>
      <w:r>
        <w:t xml:space="preserve"> chickadee dialect paper.</w:t>
      </w:r>
    </w:p>
  </w:comment>
  <w:comment w:id="108" w:author="marcelo" w:date="2023-02-26T14:36:00Z" w:initials="m">
    <w:p w14:paraId="1F158DA3" w14:textId="77777777" w:rsidR="00BA3FD3" w:rsidRDefault="00000000">
      <w:pPr>
        <w:pStyle w:val="CommentText"/>
      </w:pPr>
      <w:r>
        <w:t>It is unclear what this analysis entails as PCA is a dimensionality reduction method, not a way to quantify acoustic structure.</w:t>
      </w:r>
    </w:p>
  </w:comment>
  <w:comment w:id="109" w:author="Molly Dupin" w:date="2023-03-01T14:42:00Z" w:initials="MD">
    <w:p w14:paraId="28942D08" w14:textId="77777777" w:rsidR="00D91DCF" w:rsidRDefault="00D91DCF" w:rsidP="00266F9D">
      <w:r>
        <w:rPr>
          <w:rStyle w:val="CommentReference"/>
        </w:rPr>
        <w:annotationRef/>
      </w:r>
      <w:r>
        <w:rPr>
          <w:sz w:val="20"/>
          <w:szCs w:val="20"/>
        </w:rPr>
        <w:t>I added “through identification of variation trends within call components”</w:t>
      </w:r>
    </w:p>
  </w:comment>
  <w:comment w:id="107" w:author="Timothy Wright" w:date="2023-03-10T17:33:00Z" w:initials="TW">
    <w:p w14:paraId="6CAF2D55" w14:textId="59C58981" w:rsidR="003C523D" w:rsidRDefault="003C523D">
      <w:pPr>
        <w:pStyle w:val="CommentText"/>
      </w:pPr>
      <w:r>
        <w:rPr>
          <w:rStyle w:val="CommentReference"/>
        </w:rPr>
        <w:annotationRef/>
      </w:r>
      <w:r>
        <w:t>I think this could be cut down to we used a, b and c to examine whether there were mosaic patterns in vocal variation.</w:t>
      </w:r>
    </w:p>
  </w:comment>
  <w:comment w:id="112" w:author="marcelo" w:date="2023-02-26T15:07:00Z" w:initials="m">
    <w:p w14:paraId="18E76156" w14:textId="50F6F0EC" w:rsidR="00BA3FD3" w:rsidRDefault="00000000">
      <w:pPr>
        <w:pStyle w:val="CommentText"/>
      </w:pPr>
      <w:r>
        <w:t xml:space="preserve">would be great to translate these predictions into different statistical models and then compare the fit of those models. Unfortunately mantel test is not helpful for this type of analysis. I think we could use bayesian generalized regression models wtih data subsets and then combine then into a single model as in this package: </w:t>
      </w:r>
      <w:hyperlink r:id="rId1" w:history="1">
        <w:r>
          <w:rPr>
            <w:rStyle w:val="Hyperlink"/>
          </w:rPr>
          <w:t>https://journals.plos.org/plosone/article?id=10.1371/journal.pone.010842</w:t>
        </w:r>
        <w:r>
          <w:rPr>
            <w:rStyle w:val="Hyperlink"/>
          </w:rPr>
          <w:t>5</w:t>
        </w:r>
      </w:hyperlink>
    </w:p>
    <w:p w14:paraId="7F8DDFC7" w14:textId="77777777" w:rsidR="00BA3FD3" w:rsidRDefault="00BA3FD3">
      <w:pPr>
        <w:pStyle w:val="CommentText"/>
      </w:pPr>
    </w:p>
    <w:p w14:paraId="00CED6B3" w14:textId="77777777" w:rsidR="00BA3FD3" w:rsidRDefault="00000000">
      <w:pPr>
        <w:pStyle w:val="CommentText"/>
      </w:pPr>
      <w:r>
        <w:t>in that case we can have 2 models, one that predicts acoustic similarity using  geographic distances and another one does it with a binary predictor represeting dialect memebership (same or different population or call type)</w:t>
      </w:r>
    </w:p>
  </w:comment>
  <w:comment w:id="111" w:author="Timothy Wright" w:date="2023-03-10T17:34:00Z" w:initials="TW">
    <w:p w14:paraId="63FCCF7B" w14:textId="77777777" w:rsidR="003C523D" w:rsidRDefault="003C523D">
      <w:pPr>
        <w:pStyle w:val="CommentText"/>
      </w:pPr>
      <w:r>
        <w:rPr>
          <w:rStyle w:val="CommentReference"/>
        </w:rPr>
        <w:annotationRef/>
      </w:r>
      <w:r>
        <w:t xml:space="preserve">Model this sentence on the previous one- we used a and b to examine variation across the range. Include spatial </w:t>
      </w:r>
    </w:p>
    <w:p w14:paraId="6C98AA0B" w14:textId="77777777" w:rsidR="003C523D" w:rsidRDefault="003C523D">
      <w:pPr>
        <w:pStyle w:val="CommentText"/>
      </w:pPr>
    </w:p>
    <w:p w14:paraId="1FF10AA8" w14:textId="316FCF10" w:rsidR="003C523D" w:rsidRDefault="003C523D">
      <w:pPr>
        <w:pStyle w:val="CommentText"/>
      </w:pPr>
      <w:r>
        <w:t xml:space="preserve">Then In addition, we directly compared the fit of models predicting vocal variation bases on our  visual classification into dialects, versus one based on distance </w:t>
      </w:r>
      <w:r>
        <w:t>alone.</w:t>
      </w:r>
    </w:p>
  </w:comment>
  <w:comment w:id="119" w:author="marcelo" w:date="2023-02-26T15:18:00Z" w:initials="m">
    <w:p w14:paraId="1A0F38D1" w14:textId="77777777" w:rsidR="00BA3FD3" w:rsidRDefault="00000000">
      <w:pPr>
        <w:pStyle w:val="CommentText"/>
      </w:pPr>
      <w:r>
        <w:t xml:space="preserve">reviewers would like to know how </w:t>
      </w:r>
      <w:proofErr w:type="gramStart"/>
      <w:r>
        <w:t>this sites</w:t>
      </w:r>
      <w:proofErr w:type="gramEnd"/>
      <w:r>
        <w:t xml:space="preserve"> were choosed. Did you try to sample all known populations? or populations evely spaced across the greographic range of the species? or a sample subpopulation form larger populations?</w:t>
      </w:r>
    </w:p>
  </w:comment>
  <w:comment w:id="120" w:author="Molly Dupin" w:date="2023-03-01T14:57:00Z" w:initials="MD">
    <w:p w14:paraId="61B54629" w14:textId="77777777" w:rsidR="005B6964" w:rsidRDefault="005B6964" w:rsidP="00CC0A4F">
      <w:r>
        <w:rPr>
          <w:rStyle w:val="CommentReference"/>
        </w:rPr>
        <w:annotationRef/>
      </w:r>
      <w:r>
        <w:rPr>
          <w:sz w:val="20"/>
          <w:szCs w:val="20"/>
        </w:rPr>
        <w:t>“We attempted to sample birds at all locations where they are known to exist. Sites were determined based on previous sampling history, local anecdotes, local organizations working with yellow-naped amazons, and the use of eBird.”</w:t>
      </w:r>
    </w:p>
  </w:comment>
  <w:comment w:id="134" w:author="Molly Dupin" w:date="2023-03-01T15:02:00Z" w:initials="MD">
    <w:p w14:paraId="6B5BD36E" w14:textId="77777777" w:rsidR="005B6964" w:rsidRDefault="005B6964" w:rsidP="007F07A3">
      <w:r>
        <w:rPr>
          <w:rStyle w:val="CommentReference"/>
        </w:rPr>
        <w:annotationRef/>
      </w:r>
      <w:r>
        <w:rPr>
          <w:sz w:val="20"/>
          <w:szCs w:val="20"/>
        </w:rPr>
        <w:t xml:space="preserve">Marcelo changed selection table to “annotation table”. I rejected that change as warbleR documentation says “selection tables” so I would like to keep it consistent with that unless presented with reasoning for doing otherwise </w:t>
      </w:r>
    </w:p>
    <w:p w14:paraId="3CCB1C32" w14:textId="77777777" w:rsidR="005B6964" w:rsidRDefault="005B6964" w:rsidP="007F07A3"/>
    <w:p w14:paraId="56EE426C" w14:textId="77777777" w:rsidR="005B6964" w:rsidRDefault="005B6964" w:rsidP="007F07A3">
      <w:r>
        <w:rPr>
          <w:sz w:val="20"/>
          <w:szCs w:val="20"/>
        </w:rPr>
        <w:t>https://www.rdocumentation.org/packages/warbleR/versions/1.1.26</w:t>
      </w:r>
    </w:p>
  </w:comment>
  <w:comment w:id="135" w:author="Timothy Wright" w:date="2023-03-10T16:31:00Z" w:initials="TW">
    <w:p w14:paraId="2864CEED" w14:textId="19FFD95B" w:rsidR="00E54C31" w:rsidRDefault="00E54C31">
      <w:pPr>
        <w:pStyle w:val="CommentText"/>
      </w:pPr>
      <w:r>
        <w:rPr>
          <w:rStyle w:val="CommentReference"/>
        </w:rPr>
        <w:annotationRef/>
      </w:r>
      <w:r>
        <w:t>OK</w:t>
      </w:r>
    </w:p>
  </w:comment>
  <w:comment w:id="140" w:author="marcelo" w:date="2023-02-27T11:43:00Z" w:initials="m">
    <w:p w14:paraId="4789B6AD" w14:textId="6B096603" w:rsidR="00BA3FD3" w:rsidRDefault="00000000">
      <w:pPr>
        <w:pStyle w:val="CommentText"/>
      </w:pPr>
      <w:r>
        <w:t>I think a mantel test against a binary call type membership matrix would be more straightforward</w:t>
      </w:r>
    </w:p>
  </w:comment>
  <w:comment w:id="141" w:author="Timothy Wright" w:date="2023-03-10T16:33:00Z" w:initials="TW">
    <w:p w14:paraId="1AA60B40" w14:textId="406EB100" w:rsidR="00E54C31" w:rsidRDefault="00E54C31">
      <w:pPr>
        <w:pStyle w:val="CommentText"/>
      </w:pPr>
      <w:r>
        <w:rPr>
          <w:rStyle w:val="CommentReference"/>
        </w:rPr>
        <w:annotationRef/>
      </w:r>
      <w:r>
        <w:t xml:space="preserve">I agree, and a goods comparison with previous papers. In addition, I agree with Marcelo’s earlier comment about model testing. I am meeting up with him on Tuesday in San Jose so will talk to him about this and ask whether he thinks </w:t>
      </w:r>
      <w:proofErr w:type="spellStart"/>
      <w:r>
        <w:t>e</w:t>
      </w:r>
      <w:proofErr w:type="spellEnd"/>
      <w:r>
        <w:t xml:space="preserve"> can implement. </w:t>
      </w:r>
    </w:p>
  </w:comment>
  <w:comment w:id="142" w:author="Timothy Wright" w:date="2023-03-10T16:40:00Z" w:initials="TW">
    <w:p w14:paraId="1277BE20" w14:textId="165C5625" w:rsidR="0086034B" w:rsidRDefault="0086034B">
      <w:pPr>
        <w:pStyle w:val="CommentText"/>
      </w:pPr>
      <w:r>
        <w:rPr>
          <w:rStyle w:val="CommentReference"/>
        </w:rPr>
        <w:annotationRef/>
      </w:r>
      <w:r>
        <w:t xml:space="preserve">Also I don’t see the methods for spatial autocorrelation here. </w:t>
      </w:r>
    </w:p>
  </w:comment>
  <w:comment w:id="175" w:author="marcelo" w:date="2023-02-27T11:50:00Z" w:initials="m">
    <w:p w14:paraId="578FA318" w14:textId="77777777" w:rsidR="00BA3FD3" w:rsidRDefault="00000000">
      <w:pPr>
        <w:pStyle w:val="CommentText"/>
      </w:pPr>
      <w:r>
        <w:t>would be better to have a formal test. Like the mantel test of acoustic distance vs a binary matrix</w:t>
      </w:r>
    </w:p>
  </w:comment>
  <w:comment w:id="176" w:author="Timothy Wright" w:date="2023-03-10T16:41:00Z" w:initials="TW">
    <w:p w14:paraId="3E459A11" w14:textId="1431C4BC" w:rsidR="0086034B" w:rsidRDefault="0086034B">
      <w:pPr>
        <w:pStyle w:val="CommentText"/>
      </w:pPr>
      <w:r>
        <w:rPr>
          <w:rStyle w:val="CommentReference"/>
        </w:rPr>
        <w:annotationRef/>
      </w:r>
      <w:r>
        <w:t>yes</w:t>
      </w:r>
    </w:p>
  </w:comment>
  <w:comment w:id="177" w:author="Timothy Wright" w:date="2023-03-10T16:43:00Z" w:initials="TW">
    <w:p w14:paraId="3700E4A4" w14:textId="76F2B1D2" w:rsidR="0086034B" w:rsidRDefault="0086034B">
      <w:pPr>
        <w:pStyle w:val="CommentText"/>
      </w:pPr>
      <w:r>
        <w:rPr>
          <w:rStyle w:val="CommentReference"/>
        </w:rPr>
        <w:annotationRef/>
      </w:r>
      <w:r>
        <w:t xml:space="preserve">geographic or acoustic? Not clear to me what this statement is </w:t>
      </w:r>
      <w:proofErr w:type="spellStart"/>
      <w:r>
        <w:t>baed</w:t>
      </w:r>
      <w:proofErr w:type="spellEnd"/>
      <w:r>
        <w:t xml:space="preserve"> on.</w:t>
      </w:r>
    </w:p>
  </w:comment>
  <w:comment w:id="182" w:author="marcelo" w:date="2023-02-27T11:54:00Z" w:initials="m">
    <w:p w14:paraId="4BE8C4CE" w14:textId="77777777" w:rsidR="00BA3FD3" w:rsidRDefault="00000000">
      <w:pPr>
        <w:pStyle w:val="CommentText"/>
      </w:pPr>
      <w:r>
        <w:t>were the acoustic spaces computed separately for each country or they all come from the same single acoustic space? Doing it separetaly by country might produce better results</w:t>
      </w:r>
    </w:p>
  </w:comment>
  <w:comment w:id="183" w:author="Molly Dupin" w:date="2023-03-01T18:25:00Z" w:initials="MD">
    <w:p w14:paraId="7340B6C3" w14:textId="77777777" w:rsidR="00B63B2C" w:rsidRDefault="00B63B2C" w:rsidP="00420660">
      <w:r>
        <w:rPr>
          <w:rStyle w:val="CommentReference"/>
        </w:rPr>
        <w:annotationRef/>
      </w:r>
      <w:r>
        <w:rPr>
          <w:sz w:val="20"/>
          <w:szCs w:val="20"/>
        </w:rPr>
        <w:t>The graphs were made using the same acoustic space.</w:t>
      </w:r>
    </w:p>
  </w:comment>
  <w:comment w:id="186" w:author="Timothy Wright" w:date="2023-03-10T16:44:00Z" w:initials="TW">
    <w:p w14:paraId="1C3E108E" w14:textId="4D8C4232" w:rsidR="0086034B" w:rsidRDefault="0086034B">
      <w:pPr>
        <w:pStyle w:val="CommentText"/>
      </w:pPr>
      <w:r>
        <w:rPr>
          <w:rStyle w:val="CommentReference"/>
        </w:rPr>
        <w:annotationRef/>
      </w:r>
      <w:r>
        <w:t>What does this mean and what is significance based on?</w:t>
      </w:r>
    </w:p>
  </w:comment>
  <w:comment w:id="188" w:author="Timothy Wright" w:date="2023-03-10T16:46:00Z" w:initials="TW">
    <w:p w14:paraId="287D01FB" w14:textId="46F85937" w:rsidR="0086034B" w:rsidRDefault="0086034B">
      <w:pPr>
        <w:pStyle w:val="CommentText"/>
      </w:pPr>
      <w:r>
        <w:rPr>
          <w:rStyle w:val="CommentReference"/>
        </w:rPr>
        <w:annotationRef/>
      </w:r>
      <w:r>
        <w:t xml:space="preserve">Not sure this belongs here, or that anyone will care. </w:t>
      </w:r>
    </w:p>
  </w:comment>
  <w:comment w:id="191" w:author="Molly Dupin" w:date="2023-03-01T18:35:00Z" w:initials="MD">
    <w:p w14:paraId="2A7090EB" w14:textId="77777777" w:rsidR="001F1DF8" w:rsidRDefault="00260A3B" w:rsidP="002B1F4F">
      <w:r>
        <w:rPr>
          <w:rStyle w:val="CommentReference"/>
        </w:rPr>
        <w:annotationRef/>
      </w:r>
      <w:r w:rsidR="001F1DF8">
        <w:rPr>
          <w:sz w:val="20"/>
          <w:szCs w:val="20"/>
        </w:rPr>
        <w:t xml:space="preserve">This is near impossible to affirm via the (updated) figure. </w:t>
      </w:r>
      <w:r w:rsidR="001F1DF8">
        <w:rPr>
          <w:sz w:val="20"/>
          <w:szCs w:val="20"/>
        </w:rPr>
        <w:cr/>
        <w:t>I suggest cutting the x-axis off at 10,000km. This would make give us more room for x-axis labels at values that would make it easier to identify this pattern on the graph. I’m also not sure this pattern is as significant as it was with the original graph so this may need further editing once we figure out how we want to proceed.</w:t>
      </w:r>
      <w:r w:rsidR="001F1DF8">
        <w:rPr>
          <w:sz w:val="20"/>
          <w:szCs w:val="20"/>
        </w:rPr>
        <w:cr/>
        <w:t>We could do bin sizes at 75km or 100km. I think this one uses 250km breaks</w:t>
      </w:r>
    </w:p>
  </w:comment>
  <w:comment w:id="192" w:author="Timothy Wright" w:date="2023-03-10T16:48:00Z" w:initials="TW">
    <w:p w14:paraId="5AEDE513" w14:textId="04DD3CCF" w:rsidR="00162702" w:rsidRDefault="00162702">
      <w:pPr>
        <w:pStyle w:val="CommentText"/>
      </w:pPr>
      <w:r>
        <w:rPr>
          <w:rStyle w:val="CommentReference"/>
        </w:rPr>
        <w:annotationRef/>
      </w:r>
      <w:r>
        <w:t xml:space="preserve">First of all, are </w:t>
      </w:r>
      <w:proofErr w:type="gramStart"/>
      <w:r>
        <w:t>these distance</w:t>
      </w:r>
      <w:proofErr w:type="gramEnd"/>
      <w:r>
        <w:t xml:space="preserve"> accurate? I fear not. The distance from </w:t>
      </w:r>
      <w:proofErr w:type="spellStart"/>
      <w:r>
        <w:t>Tarcoles</w:t>
      </w:r>
      <w:proofErr w:type="spellEnd"/>
      <w:r>
        <w:t xml:space="preserve"> to Chiapas is 1700 km, so I think we need to knock a zero off these scale values. If we do that then values are all positive until 200 kin, a mix of positive and negative between 250 and 500, and </w:t>
      </w:r>
      <w:proofErr w:type="spellStart"/>
      <w:r>
        <w:t>non significant</w:t>
      </w:r>
      <w:proofErr w:type="spellEnd"/>
      <w:r>
        <w:t xml:space="preserve"> beyond.  But by far the highest values are at the same site-distances of zero. </w:t>
      </w:r>
    </w:p>
  </w:comment>
  <w:comment w:id="201" w:author="Timothy Wright" w:date="2023-03-10T16:55:00Z" w:initials="TW">
    <w:p w14:paraId="7E35A008" w14:textId="6CEF0847" w:rsidR="00162702" w:rsidRDefault="00162702">
      <w:pPr>
        <w:pStyle w:val="CommentText"/>
      </w:pPr>
      <w:r>
        <w:rPr>
          <w:rStyle w:val="CommentReference"/>
        </w:rPr>
        <w:annotationRef/>
      </w:r>
      <w:r>
        <w:t>And yet here we provide no clear support for these dialects.</w:t>
      </w:r>
    </w:p>
  </w:comment>
  <w:comment w:id="204" w:author="Timothy Wright" w:date="2023-03-10T16:56:00Z" w:initials="TW">
    <w:p w14:paraId="0C62512B" w14:textId="181CBEC2" w:rsidR="00162702" w:rsidRDefault="00162702">
      <w:pPr>
        <w:pStyle w:val="CommentText"/>
      </w:pPr>
      <w:r>
        <w:rPr>
          <w:rStyle w:val="CommentReference"/>
        </w:rPr>
        <w:annotationRef/>
      </w:r>
      <w:r>
        <w:t>Move into results</w:t>
      </w:r>
    </w:p>
  </w:comment>
  <w:comment w:id="211" w:author="Timothy Wright" w:date="2023-03-10T16:57:00Z" w:initials="TW">
    <w:p w14:paraId="471A551E" w14:textId="7847A244" w:rsidR="00EF5E73" w:rsidRDefault="00EF5E73">
      <w:pPr>
        <w:pStyle w:val="CommentText"/>
      </w:pPr>
      <w:r>
        <w:rPr>
          <w:rStyle w:val="CommentReference"/>
        </w:rPr>
        <w:annotationRef/>
      </w:r>
      <w:r>
        <w:t>This is true of all SPCC. Better to summarize that it compares broad patterns of acoustic energy distribution and may not pick up small-scale acoustical variants,</w:t>
      </w:r>
    </w:p>
  </w:comment>
  <w:comment w:id="214" w:author="Molly Dupin" w:date="2021-07-31T21:38:00Z" w:initials="MD">
    <w:p w14:paraId="6625EAE5" w14:textId="70CD9A15" w:rsidR="002609CC" w:rsidRDefault="002609CC" w:rsidP="005D5D6D">
      <w:r>
        <w:rPr>
          <w:sz w:val="20"/>
          <w:szCs w:val="20"/>
        </w:rPr>
        <w:t xml:space="preserve">Tim- do you have information that the #s in El Salvador </w:t>
      </w:r>
      <w:proofErr w:type="gramStart"/>
      <w:r>
        <w:rPr>
          <w:sz w:val="20"/>
          <w:szCs w:val="20"/>
        </w:rPr>
        <w:t>are</w:t>
      </w:r>
      <w:proofErr w:type="gramEnd"/>
      <w:r>
        <w:rPr>
          <w:sz w:val="20"/>
          <w:szCs w:val="20"/>
        </w:rPr>
        <w:t xml:space="preserve"> higher? I made a note here about checking on this, but according to Paso Pacifico, as recently as 2021 the estimate is still ~250 </w:t>
      </w:r>
    </w:p>
    <w:p w14:paraId="2EA43D61" w14:textId="77777777" w:rsidR="002609CC" w:rsidRDefault="002609CC" w:rsidP="005D5D6D">
      <w:r>
        <w:rPr>
          <w:sz w:val="20"/>
          <w:szCs w:val="20"/>
        </w:rPr>
        <w:t>https://pasopacifico.org/project/yellow-naped-amazon-parrots/</w:t>
      </w:r>
    </w:p>
  </w:comment>
  <w:comment w:id="215" w:author="Timothy Wright" w:date="2023-03-10T17:01:00Z" w:initials="TW">
    <w:p w14:paraId="7AD011FF" w14:textId="2827CF0D" w:rsidR="00EF5E73" w:rsidRDefault="00EF5E73" w:rsidP="00EF5E73">
      <w:pPr>
        <w:pStyle w:val="CommentText"/>
        <w:tabs>
          <w:tab w:val="left" w:pos="5400"/>
        </w:tabs>
      </w:pPr>
      <w:r>
        <w:rPr>
          <w:rStyle w:val="CommentReference"/>
        </w:rPr>
        <w:annotationRef/>
      </w:r>
      <w:r>
        <w:t>Suggest removing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37C36E" w15:done="0"/>
  <w15:commentEx w15:paraId="50DA340F" w15:done="0"/>
  <w15:commentEx w15:paraId="0F549A08" w15:done="0"/>
  <w15:commentEx w15:paraId="67AF0D89" w15:paraIdParent="0F549A08" w15:done="0"/>
  <w15:commentEx w15:paraId="49395E9C" w15:done="0"/>
  <w15:commentEx w15:paraId="64AAC8E5" w15:done="0"/>
  <w15:commentEx w15:paraId="0E854682" w15:done="0"/>
  <w15:commentEx w15:paraId="3D99410B" w15:done="0"/>
  <w15:commentEx w15:paraId="2B45D9DD" w15:done="0"/>
  <w15:commentEx w15:paraId="1F158DA3" w15:done="0"/>
  <w15:commentEx w15:paraId="28942D08" w15:paraIdParent="1F158DA3" w15:done="0"/>
  <w15:commentEx w15:paraId="6CAF2D55" w15:done="0"/>
  <w15:commentEx w15:paraId="00CED6B3" w15:done="0"/>
  <w15:commentEx w15:paraId="1FF10AA8" w15:done="0"/>
  <w15:commentEx w15:paraId="1A0F38D1" w15:done="0"/>
  <w15:commentEx w15:paraId="61B54629" w15:paraIdParent="1A0F38D1" w15:done="0"/>
  <w15:commentEx w15:paraId="56EE426C" w15:done="0"/>
  <w15:commentEx w15:paraId="2864CEED" w15:paraIdParent="56EE426C" w15:done="0"/>
  <w15:commentEx w15:paraId="4789B6AD" w15:done="0"/>
  <w15:commentEx w15:paraId="1AA60B40" w15:paraIdParent="4789B6AD" w15:done="0"/>
  <w15:commentEx w15:paraId="1277BE20" w15:paraIdParent="4789B6AD" w15:done="0"/>
  <w15:commentEx w15:paraId="578FA318" w15:done="0"/>
  <w15:commentEx w15:paraId="3E459A11" w15:paraIdParent="578FA318" w15:done="0"/>
  <w15:commentEx w15:paraId="3700E4A4" w15:done="0"/>
  <w15:commentEx w15:paraId="4BE8C4CE" w15:done="0"/>
  <w15:commentEx w15:paraId="7340B6C3" w15:paraIdParent="4BE8C4CE" w15:done="0"/>
  <w15:commentEx w15:paraId="1C3E108E" w15:done="0"/>
  <w15:commentEx w15:paraId="287D01FB" w15:done="0"/>
  <w15:commentEx w15:paraId="2A7090EB" w15:done="0"/>
  <w15:commentEx w15:paraId="5AEDE513" w15:paraIdParent="2A7090EB" w15:done="0"/>
  <w15:commentEx w15:paraId="7E35A008" w15:done="0"/>
  <w15:commentEx w15:paraId="0C62512B" w15:done="0"/>
  <w15:commentEx w15:paraId="471A551E" w15:done="0"/>
  <w15:commentEx w15:paraId="2EA43D61" w15:done="0"/>
  <w15:commentEx w15:paraId="7AD011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5D44C" w16cex:dateUtc="2023-03-10T22:07:00Z"/>
  <w16cex:commentExtensible w16cex:durableId="27B5DCCA" w16cex:dateUtc="2023-03-10T22:43:00Z"/>
  <w16cex:commentExtensible w16cex:durableId="27B5D506" w16cex:dateUtc="2023-03-10T22:10:00Z"/>
  <w16cex:commentExtensible w16cex:durableId="27B5E0F9" w16cex:dateUtc="2023-03-10T23:01:00Z"/>
  <w16cex:commentExtensible w16cex:durableId="27B5D563" w16cex:dateUtc="2023-03-10T22:12:00Z"/>
  <w16cex:commentExtensible w16cex:durableId="27B5D5C4" w16cex:dateUtc="2023-03-10T22:13:00Z"/>
  <w16cex:commentExtensible w16cex:durableId="27B5D5F1" w16cex:dateUtc="2023-03-10T22:14:00Z"/>
  <w16cex:commentExtensible w16cex:durableId="27B5D67F" w16cex:dateUtc="2023-03-10T22:17:00Z"/>
  <w16cex:commentExtensible w16cex:durableId="27B5E7C4" w16cex:dateUtc="2023-03-10T23:30:00Z"/>
  <w16cex:commentExtensible w16cex:durableId="27A9E2C5" w16cex:dateUtc="2023-03-01T19:42:00Z"/>
  <w16cex:commentExtensible w16cex:durableId="27B5E875" w16cex:dateUtc="2023-03-10T23:33:00Z"/>
  <w16cex:commentExtensible w16cex:durableId="27B5E8A7" w16cex:dateUtc="2023-03-10T23:34:00Z"/>
  <w16cex:commentExtensible w16cex:durableId="27A9E66A" w16cex:dateUtc="2023-03-01T19:57:00Z"/>
  <w16cex:commentExtensible w16cex:durableId="27A9E799" w16cex:dateUtc="2023-03-01T20:02:00Z"/>
  <w16cex:commentExtensible w16cex:durableId="27B5D9FC" w16cex:dateUtc="2023-03-10T22:31:00Z"/>
  <w16cex:commentExtensible w16cex:durableId="27B5DA50" w16cex:dateUtc="2023-03-10T22:33:00Z"/>
  <w16cex:commentExtensible w16cex:durableId="27B5DC05" w16cex:dateUtc="2023-03-10T22:40:00Z"/>
  <w16cex:commentExtensible w16cex:durableId="27B5DC2F" w16cex:dateUtc="2023-03-10T22:41:00Z"/>
  <w16cex:commentExtensible w16cex:durableId="27B5DCA0" w16cex:dateUtc="2023-03-10T22:43:00Z"/>
  <w16cex:commentExtensible w16cex:durableId="27AA1724" w16cex:dateUtc="2023-03-01T23:25:00Z"/>
  <w16cex:commentExtensible w16cex:durableId="27B5DCF7" w16cex:dateUtc="2023-03-10T22:44:00Z"/>
  <w16cex:commentExtensible w16cex:durableId="27B5DD52" w16cex:dateUtc="2023-03-10T22:46:00Z"/>
  <w16cex:commentExtensible w16cex:durableId="27AA197B" w16cex:dateUtc="2023-03-01T23:35:00Z"/>
  <w16cex:commentExtensible w16cex:durableId="27B5DDFB" w16cex:dateUtc="2023-03-10T22:48:00Z"/>
  <w16cex:commentExtensible w16cex:durableId="27B5DF68" w16cex:dateUtc="2023-03-10T22:55:00Z"/>
  <w16cex:commentExtensible w16cex:durableId="27B5DFC3" w16cex:dateUtc="2023-03-10T22:56:00Z"/>
  <w16cex:commentExtensible w16cex:durableId="27B5DFFF" w16cex:dateUtc="2023-03-10T22:57:00Z"/>
  <w16cex:commentExtensible w16cex:durableId="27B5E0E6" w16cex:dateUtc="2023-03-10T23: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37C36E" w16cid:durableId="27B5D44C"/>
  <w16cid:commentId w16cid:paraId="50DA340F" w16cid:durableId="27B5DCCA"/>
  <w16cid:commentId w16cid:paraId="0F549A08" w16cid:durableId="27B5D506"/>
  <w16cid:commentId w16cid:paraId="67AF0D89" w16cid:durableId="27B5E0F9"/>
  <w16cid:commentId w16cid:paraId="49395E9C" w16cid:durableId="27B5D563"/>
  <w16cid:commentId w16cid:paraId="64AAC8E5" w16cid:durableId="27B5D5C4"/>
  <w16cid:commentId w16cid:paraId="0E854682" w16cid:durableId="27B5D5F1"/>
  <w16cid:commentId w16cid:paraId="3D99410B" w16cid:durableId="27B5D67F"/>
  <w16cid:commentId w16cid:paraId="2B45D9DD" w16cid:durableId="27B5E7C4"/>
  <w16cid:commentId w16cid:paraId="1F158DA3" w16cid:durableId="00000003"/>
  <w16cid:commentId w16cid:paraId="28942D08" w16cid:durableId="27A9E2C5"/>
  <w16cid:commentId w16cid:paraId="6CAF2D55" w16cid:durableId="27B5E875"/>
  <w16cid:commentId w16cid:paraId="00CED6B3" w16cid:durableId="00000004"/>
  <w16cid:commentId w16cid:paraId="1FF10AA8" w16cid:durableId="27B5E8A7"/>
  <w16cid:commentId w16cid:paraId="1A0F38D1" w16cid:durableId="27A9CBD0"/>
  <w16cid:commentId w16cid:paraId="61B54629" w16cid:durableId="27A9E66A"/>
  <w16cid:commentId w16cid:paraId="56EE426C" w16cid:durableId="27A9E799"/>
  <w16cid:commentId w16cid:paraId="2864CEED" w16cid:durableId="27B5D9FC"/>
  <w16cid:commentId w16cid:paraId="4789B6AD" w16cid:durableId="00000008"/>
  <w16cid:commentId w16cid:paraId="1AA60B40" w16cid:durableId="27B5DA50"/>
  <w16cid:commentId w16cid:paraId="1277BE20" w16cid:durableId="27B5DC05"/>
  <w16cid:commentId w16cid:paraId="578FA318" w16cid:durableId="0000000A"/>
  <w16cid:commentId w16cid:paraId="3E459A11" w16cid:durableId="27B5DC2F"/>
  <w16cid:commentId w16cid:paraId="3700E4A4" w16cid:durableId="27B5DCA0"/>
  <w16cid:commentId w16cid:paraId="4BE8C4CE" w16cid:durableId="0000000C"/>
  <w16cid:commentId w16cid:paraId="7340B6C3" w16cid:durableId="27AA1724"/>
  <w16cid:commentId w16cid:paraId="1C3E108E" w16cid:durableId="27B5DCF7"/>
  <w16cid:commentId w16cid:paraId="287D01FB" w16cid:durableId="27B5DD52"/>
  <w16cid:commentId w16cid:paraId="2A7090EB" w16cid:durableId="27AA197B"/>
  <w16cid:commentId w16cid:paraId="5AEDE513" w16cid:durableId="27B5DDFB"/>
  <w16cid:commentId w16cid:paraId="7E35A008" w16cid:durableId="27B5DF68"/>
  <w16cid:commentId w16cid:paraId="0C62512B" w16cid:durableId="27B5DFC3"/>
  <w16cid:commentId w16cid:paraId="471A551E" w16cid:durableId="27B5DFFF"/>
  <w16cid:commentId w16cid:paraId="2EA43D61" w16cid:durableId="00000010"/>
  <w16cid:commentId w16cid:paraId="7AD011FF" w16cid:durableId="27B5E0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664D7" w14:textId="77777777" w:rsidR="00D65E05" w:rsidRDefault="00D65E05">
      <w:r>
        <w:separator/>
      </w:r>
    </w:p>
  </w:endnote>
  <w:endnote w:type="continuationSeparator" w:id="0">
    <w:p w14:paraId="735E5AC2" w14:textId="77777777" w:rsidR="00D65E05" w:rsidRDefault="00D65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roman"/>
    <w:notTrueType/>
    <w:pitch w:val="default"/>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ACD91" w14:textId="77777777" w:rsidR="00BA3FD3" w:rsidRDefault="00000000">
    <w:pPr>
      <w:pStyle w:val="Footer"/>
      <w:framePr w:wrap="auto" w:vAnchor="text" w:hAnchor="margin" w:xAlign="right" w:y="1"/>
      <w:rPr>
        <w:rStyle w:val="PageNumber"/>
        <w:rFonts w:eastAsia="DengXian Light"/>
      </w:rPr>
    </w:pPr>
    <w:r>
      <w:rPr>
        <w:rStyle w:val="PageNumber"/>
        <w:rFonts w:eastAsia="DengXian Light"/>
      </w:rPr>
      <w:fldChar w:fldCharType="begin"/>
    </w:r>
    <w:r>
      <w:rPr>
        <w:rStyle w:val="PageNumber"/>
        <w:rFonts w:eastAsia="DengXian Light"/>
      </w:rPr>
      <w:instrText xml:space="preserve"> PAGE </w:instrText>
    </w:r>
    <w:r>
      <w:rPr>
        <w:rStyle w:val="PageNumber"/>
        <w:rFonts w:eastAsia="DengXian Light"/>
      </w:rPr>
      <w:fldChar w:fldCharType="end"/>
    </w:r>
  </w:p>
  <w:p w14:paraId="10ED1250" w14:textId="77777777" w:rsidR="00BA3FD3" w:rsidRDefault="00000000">
    <w:pPr>
      <w:pStyle w:val="Footer"/>
      <w:framePr w:wrap="auto" w:vAnchor="text" w:hAnchor="margin" w:xAlign="right" w:y="1"/>
      <w:ind w:right="360"/>
      <w:rPr>
        <w:rStyle w:val="PageNumber"/>
        <w:rFonts w:eastAsia="DengXian Light"/>
      </w:rPr>
    </w:pPr>
    <w:r>
      <w:rPr>
        <w:rStyle w:val="PageNumber"/>
        <w:rFonts w:eastAsia="DengXian Light"/>
      </w:rPr>
      <w:fldChar w:fldCharType="begin"/>
    </w:r>
    <w:r>
      <w:rPr>
        <w:rStyle w:val="PageNumber"/>
        <w:rFonts w:eastAsia="DengXian Light"/>
      </w:rPr>
      <w:instrText xml:space="preserve"> PAGE </w:instrText>
    </w:r>
    <w:r>
      <w:rPr>
        <w:rStyle w:val="PageNumber"/>
        <w:rFonts w:eastAsia="DengXian Light"/>
      </w:rPr>
      <w:fldChar w:fldCharType="end"/>
    </w:r>
  </w:p>
  <w:p w14:paraId="71E44A58" w14:textId="77777777" w:rsidR="00BA3FD3" w:rsidRDefault="00000000">
    <w:pPr>
      <w:pStyle w:val="Footer"/>
      <w:framePr w:wrap="auto" w:vAnchor="text" w:hAnchor="margin" w:xAlign="right" w:y="1"/>
      <w:ind w:right="360"/>
      <w:rPr>
        <w:rStyle w:val="PageNumber"/>
        <w:rFonts w:eastAsia="DengXian Light"/>
      </w:rPr>
    </w:pPr>
    <w:r>
      <w:rPr>
        <w:rStyle w:val="PageNumber"/>
        <w:rFonts w:eastAsia="DengXian Light"/>
      </w:rPr>
      <w:fldChar w:fldCharType="begin"/>
    </w:r>
    <w:r>
      <w:rPr>
        <w:rStyle w:val="PageNumber"/>
        <w:rFonts w:eastAsia="DengXian Light"/>
      </w:rPr>
      <w:instrText xml:space="preserve"> PAGE </w:instrText>
    </w:r>
    <w:r>
      <w:rPr>
        <w:rStyle w:val="PageNumber"/>
        <w:rFonts w:eastAsia="DengXian Light"/>
      </w:rPr>
      <w:fldChar w:fldCharType="end"/>
    </w:r>
  </w:p>
  <w:p w14:paraId="5E051684" w14:textId="77777777" w:rsidR="00BA3FD3" w:rsidRDefault="00000000">
    <w:pPr>
      <w:pStyle w:val="Footer"/>
      <w:framePr w:wrap="auto" w:vAnchor="text" w:hAnchor="margin" w:xAlign="center" w:y="1"/>
      <w:ind w:right="360"/>
      <w:rPr>
        <w:rStyle w:val="PageNumber"/>
        <w:rFonts w:eastAsia="DengXian Light"/>
      </w:rPr>
    </w:pPr>
    <w:r>
      <w:rPr>
        <w:rStyle w:val="PageNumber"/>
        <w:rFonts w:eastAsia="DengXian Light"/>
      </w:rPr>
      <w:fldChar w:fldCharType="begin"/>
    </w:r>
    <w:r>
      <w:rPr>
        <w:rStyle w:val="PageNumber"/>
        <w:rFonts w:eastAsia="DengXian Light"/>
      </w:rPr>
      <w:instrText xml:space="preserve"> PAGE </w:instrText>
    </w:r>
    <w:r>
      <w:rPr>
        <w:rStyle w:val="PageNumber"/>
        <w:rFonts w:eastAsia="DengXian Light"/>
      </w:rPr>
      <w:fldChar w:fldCharType="end"/>
    </w:r>
  </w:p>
  <w:p w14:paraId="043DAC3C" w14:textId="77777777" w:rsidR="00BA3FD3" w:rsidRDefault="00BA3F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D8C1C" w14:textId="77777777" w:rsidR="00BA3FD3" w:rsidRDefault="00000000">
    <w:pPr>
      <w:pStyle w:val="Footer"/>
      <w:framePr w:wrap="auto" w:vAnchor="text" w:hAnchor="margin" w:xAlign="right" w:y="1"/>
      <w:rPr>
        <w:rStyle w:val="PageNumber"/>
        <w:rFonts w:eastAsia="DengXian Light"/>
      </w:rPr>
    </w:pPr>
    <w:r>
      <w:rPr>
        <w:rStyle w:val="PageNumber"/>
        <w:rFonts w:eastAsia="DengXian Light"/>
      </w:rPr>
      <w:fldChar w:fldCharType="begin"/>
    </w:r>
    <w:r>
      <w:rPr>
        <w:rStyle w:val="PageNumber"/>
        <w:rFonts w:eastAsia="DengXian Light"/>
      </w:rPr>
      <w:instrText xml:space="preserve"> PAGE </w:instrText>
    </w:r>
    <w:r>
      <w:rPr>
        <w:rStyle w:val="PageNumber"/>
        <w:rFonts w:eastAsia="DengXian Light"/>
      </w:rPr>
      <w:fldChar w:fldCharType="separate"/>
    </w:r>
    <w:r>
      <w:rPr>
        <w:rStyle w:val="PageNumber"/>
        <w:rFonts w:eastAsia="DengXian Light"/>
      </w:rPr>
      <w:t>1</w:t>
    </w:r>
    <w:r>
      <w:rPr>
        <w:rStyle w:val="PageNumber"/>
        <w:rFonts w:eastAsia="DengXian Light"/>
      </w:rPr>
      <w:fldChar w:fldCharType="end"/>
    </w:r>
  </w:p>
  <w:p w14:paraId="6C04F439" w14:textId="77777777" w:rsidR="00BA3FD3" w:rsidRDefault="00BA3F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B5A7C" w14:textId="77777777" w:rsidR="00BA3FD3" w:rsidRDefault="00BA3FD3">
    <w:pPr>
      <w:pStyle w:val="Footer"/>
      <w:framePr w:wrap="auto" w:vAnchor="text" w:hAnchor="margin" w:xAlign="right" w:y="1"/>
      <w:rPr>
        <w:rStyle w:val="PageNumber"/>
        <w:rFonts w:eastAsia="DengXian Light"/>
      </w:rPr>
    </w:pPr>
  </w:p>
  <w:p w14:paraId="3F9B0C95" w14:textId="77777777" w:rsidR="00BA3FD3" w:rsidRDefault="00BA3F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BDDBD" w14:textId="77777777" w:rsidR="00BA3FD3" w:rsidRDefault="00000000">
    <w:pPr>
      <w:pStyle w:val="Footer"/>
      <w:framePr w:wrap="auto" w:vAnchor="text" w:hAnchor="margin" w:xAlign="right" w:y="1"/>
      <w:rPr>
        <w:rStyle w:val="PageNumber"/>
        <w:rFonts w:eastAsia="DengXian Light"/>
      </w:rPr>
    </w:pPr>
    <w:r>
      <w:rPr>
        <w:rStyle w:val="PageNumber"/>
        <w:rFonts w:eastAsia="DengXian Light"/>
      </w:rPr>
      <w:fldChar w:fldCharType="begin"/>
    </w:r>
    <w:r>
      <w:rPr>
        <w:rStyle w:val="PageNumber"/>
        <w:rFonts w:eastAsia="DengXian Light"/>
      </w:rPr>
      <w:instrText xml:space="preserve"> PAGE </w:instrText>
    </w:r>
    <w:r>
      <w:rPr>
        <w:rStyle w:val="PageNumber"/>
        <w:rFonts w:eastAsia="DengXian Light"/>
      </w:rPr>
      <w:fldChar w:fldCharType="separate"/>
    </w:r>
    <w:r>
      <w:rPr>
        <w:rStyle w:val="PageNumber"/>
        <w:rFonts w:eastAsia="DengXian Light"/>
      </w:rPr>
      <w:t>1</w:t>
    </w:r>
    <w:r>
      <w:rPr>
        <w:rStyle w:val="PageNumber"/>
        <w:rFonts w:eastAsia="DengXian Light"/>
      </w:rPr>
      <w:fldChar w:fldCharType="end"/>
    </w:r>
  </w:p>
  <w:p w14:paraId="07365116" w14:textId="77777777" w:rsidR="00BA3FD3" w:rsidRDefault="00BA3F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250FD" w14:textId="77777777" w:rsidR="00D65E05" w:rsidRDefault="00D65E05">
      <w:r>
        <w:separator/>
      </w:r>
    </w:p>
  </w:footnote>
  <w:footnote w:type="continuationSeparator" w:id="0">
    <w:p w14:paraId="16893A49" w14:textId="77777777" w:rsidR="00D65E05" w:rsidRDefault="00D65E05">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mothy Wright">
    <w15:presenceInfo w15:providerId="AD" w15:userId="S::wright@nmsu.edu::41274dad-4d95-41c5-a296-590a860df3a9"/>
  </w15:person>
  <w15:person w15:author="Molly Dupin">
    <w15:presenceInfo w15:providerId="AD" w15:userId="S::mdupin@nmsu.edu::3253c9b4-16e5-4def-84cd-282ddfb76a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trackRevisions/>
  <w:defaultTabStop w:val="720"/>
  <w:noPunctuationKerning/>
  <w:characterSpacingControl w:val="doNotCompress"/>
  <w:footnotePr>
    <w:footnote w:id="-1"/>
    <w:footnote w:id="0"/>
  </w:footnotePr>
  <w:endnotePr>
    <w:endnote w:id="-1"/>
    <w:endnote w:id="0"/>
  </w:endnotePr>
  <w:compat>
    <w:doNotLeaveBackslashAlon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nimal Behaviour&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pr0az2efkrffxyedddpxa5fbsarerttrvvt5&quot;&gt;VocLearn&amp;amp;FoxP2-Converted&lt;record-ids&gt;&lt;item&gt;858&lt;/item&gt;&lt;/record-ids&gt;&lt;/item&gt;&lt;/Libraries&gt;"/>
  </w:docVars>
  <w:rsids>
    <w:rsidRoot w:val="00477998"/>
    <w:rsid w:val="BAFFD70C"/>
    <w:rsid w:val="000032B8"/>
    <w:rsid w:val="0001557D"/>
    <w:rsid w:val="0003407F"/>
    <w:rsid w:val="00045A0A"/>
    <w:rsid w:val="00057FDC"/>
    <w:rsid w:val="00063CD0"/>
    <w:rsid w:val="00064B19"/>
    <w:rsid w:val="00076663"/>
    <w:rsid w:val="00085803"/>
    <w:rsid w:val="000C1723"/>
    <w:rsid w:val="000C5E02"/>
    <w:rsid w:val="000D51BB"/>
    <w:rsid w:val="001507A4"/>
    <w:rsid w:val="00151524"/>
    <w:rsid w:val="00162702"/>
    <w:rsid w:val="001828F7"/>
    <w:rsid w:val="00196476"/>
    <w:rsid w:val="001B3C77"/>
    <w:rsid w:val="001C1C0E"/>
    <w:rsid w:val="001C744A"/>
    <w:rsid w:val="001E13D6"/>
    <w:rsid w:val="001F1DF8"/>
    <w:rsid w:val="001F21C0"/>
    <w:rsid w:val="001F77F4"/>
    <w:rsid w:val="002005B6"/>
    <w:rsid w:val="00257E75"/>
    <w:rsid w:val="002609CC"/>
    <w:rsid w:val="00260A3B"/>
    <w:rsid w:val="00277BDB"/>
    <w:rsid w:val="0030259A"/>
    <w:rsid w:val="003102C5"/>
    <w:rsid w:val="00312057"/>
    <w:rsid w:val="003355D0"/>
    <w:rsid w:val="00337168"/>
    <w:rsid w:val="0034624E"/>
    <w:rsid w:val="00382DCC"/>
    <w:rsid w:val="003A7530"/>
    <w:rsid w:val="003C523D"/>
    <w:rsid w:val="004140D5"/>
    <w:rsid w:val="00417937"/>
    <w:rsid w:val="004179D6"/>
    <w:rsid w:val="00431189"/>
    <w:rsid w:val="00431414"/>
    <w:rsid w:val="004373DF"/>
    <w:rsid w:val="0046252E"/>
    <w:rsid w:val="0047660E"/>
    <w:rsid w:val="00477998"/>
    <w:rsid w:val="00481CF4"/>
    <w:rsid w:val="004A31BC"/>
    <w:rsid w:val="004A4D4A"/>
    <w:rsid w:val="004B4394"/>
    <w:rsid w:val="004C1D28"/>
    <w:rsid w:val="004F1624"/>
    <w:rsid w:val="00501127"/>
    <w:rsid w:val="00502FAB"/>
    <w:rsid w:val="00551782"/>
    <w:rsid w:val="005533E3"/>
    <w:rsid w:val="005B09D2"/>
    <w:rsid w:val="005B4E7B"/>
    <w:rsid w:val="005B6964"/>
    <w:rsid w:val="005B750B"/>
    <w:rsid w:val="005D4B15"/>
    <w:rsid w:val="00612450"/>
    <w:rsid w:val="00632D5B"/>
    <w:rsid w:val="00663F55"/>
    <w:rsid w:val="00690C69"/>
    <w:rsid w:val="006A1C5C"/>
    <w:rsid w:val="006B37E8"/>
    <w:rsid w:val="006D09D7"/>
    <w:rsid w:val="00711405"/>
    <w:rsid w:val="00743882"/>
    <w:rsid w:val="0078492B"/>
    <w:rsid w:val="00786A10"/>
    <w:rsid w:val="0079641D"/>
    <w:rsid w:val="007D6462"/>
    <w:rsid w:val="007E6EC0"/>
    <w:rsid w:val="0080534F"/>
    <w:rsid w:val="00810CC9"/>
    <w:rsid w:val="0082396B"/>
    <w:rsid w:val="00856965"/>
    <w:rsid w:val="0086034B"/>
    <w:rsid w:val="00862DD2"/>
    <w:rsid w:val="008A7AA0"/>
    <w:rsid w:val="008C5DA5"/>
    <w:rsid w:val="008D6E4E"/>
    <w:rsid w:val="008E6A68"/>
    <w:rsid w:val="008F68AE"/>
    <w:rsid w:val="009079B2"/>
    <w:rsid w:val="00907CD2"/>
    <w:rsid w:val="009124EB"/>
    <w:rsid w:val="00936111"/>
    <w:rsid w:val="00953937"/>
    <w:rsid w:val="00966D9A"/>
    <w:rsid w:val="009721E3"/>
    <w:rsid w:val="009A252A"/>
    <w:rsid w:val="009E2B7A"/>
    <w:rsid w:val="009F0CE7"/>
    <w:rsid w:val="00A13F70"/>
    <w:rsid w:val="00A144FF"/>
    <w:rsid w:val="00A35484"/>
    <w:rsid w:val="00A507E0"/>
    <w:rsid w:val="00AA0588"/>
    <w:rsid w:val="00AC5933"/>
    <w:rsid w:val="00AF4E00"/>
    <w:rsid w:val="00B058D6"/>
    <w:rsid w:val="00B14555"/>
    <w:rsid w:val="00B30B26"/>
    <w:rsid w:val="00B41D34"/>
    <w:rsid w:val="00B60756"/>
    <w:rsid w:val="00B63B2C"/>
    <w:rsid w:val="00B64DDE"/>
    <w:rsid w:val="00B80C42"/>
    <w:rsid w:val="00B84C1A"/>
    <w:rsid w:val="00B87541"/>
    <w:rsid w:val="00BA3FD3"/>
    <w:rsid w:val="00BC2297"/>
    <w:rsid w:val="00BE784C"/>
    <w:rsid w:val="00C10718"/>
    <w:rsid w:val="00CB45BC"/>
    <w:rsid w:val="00CE27B8"/>
    <w:rsid w:val="00D64027"/>
    <w:rsid w:val="00D6411E"/>
    <w:rsid w:val="00D65E05"/>
    <w:rsid w:val="00D83D48"/>
    <w:rsid w:val="00D91DCF"/>
    <w:rsid w:val="00DB0F5E"/>
    <w:rsid w:val="00DB1522"/>
    <w:rsid w:val="00DB2F6F"/>
    <w:rsid w:val="00DB67AE"/>
    <w:rsid w:val="00DB74B4"/>
    <w:rsid w:val="00DC7AD2"/>
    <w:rsid w:val="00E22F4F"/>
    <w:rsid w:val="00E32F6D"/>
    <w:rsid w:val="00E54C31"/>
    <w:rsid w:val="00E57EF6"/>
    <w:rsid w:val="00E672F9"/>
    <w:rsid w:val="00E74EDE"/>
    <w:rsid w:val="00E951F9"/>
    <w:rsid w:val="00EC18C9"/>
    <w:rsid w:val="00EF5E73"/>
    <w:rsid w:val="00F03F27"/>
    <w:rsid w:val="00F143B6"/>
    <w:rsid w:val="00F23EC2"/>
    <w:rsid w:val="00F272B1"/>
    <w:rsid w:val="00F330A0"/>
    <w:rsid w:val="00F71D91"/>
    <w:rsid w:val="00F73509"/>
    <w:rsid w:val="00FB299F"/>
    <w:rsid w:val="00FB7FAD"/>
    <w:rsid w:val="00FC79B0"/>
    <w:rsid w:val="00FD73AF"/>
    <w:rsid w:val="00FF1345"/>
    <w:rsid w:val="00FF2750"/>
    <w:rsid w:val="3A77F4C6"/>
    <w:rsid w:val="3BBFF026"/>
    <w:rsid w:val="3E6ED20C"/>
    <w:rsid w:val="6FBD2AE6"/>
    <w:rsid w:val="7FBF3B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C378FAC"/>
  <w15:chartTrackingRefBased/>
  <w15:docId w15:val="{40699D7D-60CC-3E4F-B601-B99DA0776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uiPriority w:val="9"/>
    <w:qFormat/>
    <w:pPr>
      <w:keepNext/>
      <w:keepLines/>
      <w:spacing w:before="240"/>
      <w:outlineLvl w:val="0"/>
    </w:pPr>
    <w:rPr>
      <w:rFonts w:ascii="Calibri Light" w:eastAsia="DengXian Light" w:hAnsi="Calibri Light"/>
      <w:color w:val="2F5496"/>
      <w:sz w:val="32"/>
      <w:szCs w:val="32"/>
    </w:rPr>
  </w:style>
  <w:style w:type="paragraph" w:styleId="Heading2">
    <w:name w:val="heading 2"/>
    <w:basedOn w:val="Normal"/>
    <w:next w:val="Normal"/>
    <w:link w:val="Heading2Char"/>
    <w:uiPriority w:val="9"/>
    <w:qFormat/>
    <w:pPr>
      <w:keepNext/>
      <w:keepLines/>
      <w:spacing w:before="40"/>
      <w:outlineLvl w:val="1"/>
    </w:pPr>
    <w:rPr>
      <w:rFonts w:ascii="Calibri Light" w:eastAsia="DengXian Light" w:hAnsi="Calibri Light"/>
      <w:color w:val="2F5496"/>
      <w:sz w:val="26"/>
      <w:szCs w:val="26"/>
    </w:rPr>
  </w:style>
  <w:style w:type="paragraph" w:styleId="Heading3">
    <w:name w:val="heading 3"/>
    <w:basedOn w:val="Normal"/>
    <w:next w:val="Normal"/>
    <w:link w:val="Heading3Char"/>
    <w:uiPriority w:val="9"/>
    <w:qFormat/>
    <w:pPr>
      <w:keepNext/>
      <w:keepLines/>
      <w:spacing w:before="40"/>
      <w:outlineLvl w:val="2"/>
    </w:pPr>
    <w:rPr>
      <w:rFonts w:ascii="Calibri Light" w:eastAsia="DengXian Light" w:hAnsi="Calibri Light"/>
      <w:color w:val="1F386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rFonts w:ascii="Calibri Light" w:eastAsia="DengXian Light" w:hAnsi="Calibri Light" w:cs="Times New Roman"/>
      <w:color w:val="2F5496"/>
      <w:sz w:val="32"/>
      <w:szCs w:val="32"/>
    </w:rPr>
  </w:style>
  <w:style w:type="character" w:customStyle="1" w:styleId="Heading2Char">
    <w:name w:val="Heading 2 Char"/>
    <w:basedOn w:val="DefaultParagraphFont"/>
    <w:link w:val="Heading2"/>
    <w:uiPriority w:val="9"/>
    <w:qFormat/>
    <w:rPr>
      <w:rFonts w:ascii="Calibri Light" w:eastAsia="DengXian Light" w:hAnsi="Calibri Light" w:cs="Times New Roman"/>
      <w:color w:val="2F5496"/>
      <w:sz w:val="26"/>
      <w:szCs w:val="26"/>
    </w:rPr>
  </w:style>
  <w:style w:type="character" w:customStyle="1" w:styleId="Heading3Char">
    <w:name w:val="Heading 3 Char"/>
    <w:basedOn w:val="DefaultParagraphFont"/>
    <w:link w:val="Heading3"/>
    <w:uiPriority w:val="9"/>
    <w:qFormat/>
    <w:rPr>
      <w:rFonts w:ascii="Calibri Light" w:eastAsia="DengXian Light" w:hAnsi="Calibri Light" w:cs="Times New Roman"/>
      <w:color w:val="1F3864"/>
    </w:rPr>
  </w:style>
  <w:style w:type="paragraph" w:styleId="BalloonText">
    <w:name w:val="Balloon Text"/>
    <w:basedOn w:val="Normal"/>
    <w:link w:val="BalloonTextChar"/>
    <w:uiPriority w:val="99"/>
    <w:unhideWhenUsed/>
    <w:qFormat/>
    <w:rPr>
      <w:rFonts w:eastAsia="Calibri"/>
      <w:sz w:val="18"/>
      <w:szCs w:val="18"/>
    </w:rPr>
  </w:style>
  <w:style w:type="character" w:customStyle="1" w:styleId="BalloonTextChar">
    <w:name w:val="Balloon Text Char"/>
    <w:basedOn w:val="DefaultParagraphFont"/>
    <w:link w:val="BalloonText"/>
    <w:uiPriority w:val="99"/>
    <w:semiHidden/>
    <w:qFormat/>
    <w:rPr>
      <w:rFonts w:ascii="Times New Roman" w:hAnsi="Times New Roman" w:cs="Times New Roman"/>
      <w:sz w:val="18"/>
      <w:szCs w:val="18"/>
    </w:rPr>
  </w:style>
  <w:style w:type="character" w:styleId="CommentReference">
    <w:name w:val="annotation reference"/>
    <w:basedOn w:val="DefaultParagraphFont"/>
    <w:uiPriority w:val="99"/>
    <w:unhideWhenUsed/>
    <w:qFormat/>
    <w:rPr>
      <w:sz w:val="16"/>
      <w:szCs w:val="16"/>
    </w:rPr>
  </w:style>
  <w:style w:type="paragraph" w:styleId="CommentText">
    <w:name w:val="annotation text"/>
    <w:basedOn w:val="Normal"/>
    <w:link w:val="CommentTextChar"/>
    <w:uiPriority w:val="99"/>
    <w:unhideWhenUsed/>
    <w:qFormat/>
    <w:rPr>
      <w:sz w:val="20"/>
      <w:szCs w:val="20"/>
    </w:rPr>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unhideWhenUsed/>
    <w:qFormat/>
    <w:rPr>
      <w:b/>
      <w:bCs/>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paragraph" w:styleId="Header">
    <w:name w:val="header"/>
    <w:basedOn w:val="Normal"/>
    <w:uiPriority w:val="99"/>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u w:val="single"/>
    </w:rPr>
  </w:style>
  <w:style w:type="character" w:styleId="LineNumber">
    <w:name w:val="line number"/>
    <w:basedOn w:val="DefaultParagraphFont"/>
    <w:uiPriority w:val="99"/>
    <w:unhideWhenUsed/>
    <w:qFormat/>
  </w:style>
  <w:style w:type="character" w:styleId="PageNumber">
    <w:name w:val="page number"/>
    <w:basedOn w:val="DefaultParagraphFont"/>
    <w:uiPriority w:val="99"/>
    <w:unhideWhenUsed/>
    <w:qFormat/>
  </w:style>
  <w:style w:type="paragraph" w:styleId="TOC1">
    <w:name w:val="toc 1"/>
    <w:basedOn w:val="Normal"/>
    <w:next w:val="Normal"/>
    <w:uiPriority w:val="39"/>
    <w:unhideWhenUsed/>
    <w:qFormat/>
    <w:pPr>
      <w:tabs>
        <w:tab w:val="right" w:leader="dot" w:pos="8270"/>
      </w:tabs>
      <w:spacing w:before="120"/>
    </w:pPr>
    <w:rPr>
      <w:rFonts w:eastAsia="DengXian Light"/>
    </w:rPr>
  </w:style>
  <w:style w:type="paragraph" w:styleId="TOC2">
    <w:name w:val="toc 2"/>
    <w:basedOn w:val="Normal"/>
    <w:next w:val="Normal"/>
    <w:uiPriority w:val="39"/>
    <w:unhideWhenUsed/>
    <w:qFormat/>
    <w:pPr>
      <w:tabs>
        <w:tab w:val="right" w:leader="dot" w:pos="8270"/>
      </w:tabs>
      <w:spacing w:before="120"/>
      <w:ind w:left="240"/>
    </w:pPr>
    <w:rPr>
      <w:rFonts w:ascii="Calibri" w:hAnsi="Calibri" w:cs="Calibri"/>
      <w:b/>
      <w:bCs/>
      <w:sz w:val="22"/>
      <w:szCs w:val="22"/>
    </w:rPr>
  </w:style>
  <w:style w:type="paragraph" w:styleId="TOC3">
    <w:name w:val="toc 3"/>
    <w:basedOn w:val="Normal"/>
    <w:next w:val="Normal"/>
    <w:uiPriority w:val="39"/>
    <w:unhideWhenUsed/>
    <w:qFormat/>
    <w:pPr>
      <w:tabs>
        <w:tab w:val="right" w:leader="dot" w:pos="8270"/>
      </w:tabs>
      <w:ind w:left="480"/>
    </w:pPr>
    <w:rPr>
      <w:rFonts w:eastAsia="DengXian Light"/>
      <w:i/>
      <w:iCs/>
    </w:rPr>
  </w:style>
  <w:style w:type="paragraph" w:customStyle="1" w:styleId="EndNoteBibliography">
    <w:name w:val="EndNote Bibliography"/>
    <w:basedOn w:val="Normal"/>
    <w:link w:val="EndNoteBibliographyChar"/>
    <w:qFormat/>
    <w:rPr>
      <w:rFonts w:eastAsia="Calibri"/>
    </w:rPr>
  </w:style>
  <w:style w:type="character" w:customStyle="1" w:styleId="EndNoteBibliographyChar">
    <w:name w:val="EndNote Bibliography Char"/>
    <w:basedOn w:val="DefaultParagraphFont"/>
    <w:link w:val="EndNoteBibliography"/>
    <w:qFormat/>
    <w:rPr>
      <w:rFonts w:eastAsia="Calibri"/>
      <w:sz w:val="24"/>
      <w:szCs w:val="24"/>
    </w:rPr>
  </w:style>
  <w:style w:type="paragraph" w:customStyle="1" w:styleId="EndNoteBibliographyTitle">
    <w:name w:val="EndNote Bibliography Title"/>
    <w:basedOn w:val="Normal"/>
    <w:link w:val="EndNoteBibliographyTitleChar"/>
    <w:qFormat/>
    <w:pPr>
      <w:jc w:val="center"/>
    </w:pPr>
  </w:style>
  <w:style w:type="character" w:customStyle="1" w:styleId="EndNoteBibliographyTitleChar">
    <w:name w:val="EndNote Bibliography Title Char"/>
    <w:basedOn w:val="DefaultParagraphFont"/>
    <w:link w:val="EndNoteBibliographyTitle"/>
    <w:qFormat/>
    <w:rPr>
      <w:rFonts w:eastAsia="Times New Roman"/>
      <w:sz w:val="24"/>
      <w:szCs w:val="24"/>
    </w:rPr>
  </w:style>
  <w:style w:type="character" w:styleId="UnresolvedMention">
    <w:name w:val="Unresolved Mention"/>
    <w:basedOn w:val="DefaultParagraphFont"/>
    <w:uiPriority w:val="99"/>
    <w:unhideWhenUsed/>
    <w:qFormat/>
    <w:rPr>
      <w:color w:val="605E5C"/>
      <w:shd w:val="clear" w:color="auto" w:fill="E1DFDD"/>
    </w:rPr>
  </w:style>
  <w:style w:type="paragraph" w:styleId="Revision">
    <w:name w:val="Revision"/>
    <w:hidden/>
    <w:uiPriority w:val="99"/>
    <w:unhideWhenUsed/>
    <w:rsid w:val="00431414"/>
    <w:rPr>
      <w:rFonts w:eastAsia="Times New Roman"/>
      <w:sz w:val="24"/>
      <w:szCs w:val="24"/>
    </w:rPr>
  </w:style>
  <w:style w:type="character" w:styleId="FollowedHyperlink">
    <w:name w:val="FollowedHyperlink"/>
    <w:basedOn w:val="DefaultParagraphFont"/>
    <w:uiPriority w:val="99"/>
    <w:semiHidden/>
    <w:unhideWhenUsed/>
    <w:rsid w:val="009A25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utf-8"/>
  <w:optimizeForBrowser/>
  <w:allowPNG/>
  <w:pixelsPerInch w:val="72"/>
</w:webSettings>
</file>

<file path=word/_rels/comments.xml.rels><?xml version="1.0" encoding="UTF-8" standalone="yes"?>
<Relationships xmlns="http://schemas.openxmlformats.org/package/2006/relationships"><Relationship Id="rId1" Type="http://schemas.openxmlformats.org/officeDocument/2006/relationships/hyperlink" Target="https://journals.plos.org/plosone/article?id=10.1371/journal.pone.0108425" TargetMode="External"/></Relationships>
</file>

<file path=word/_rels/document.xml.rels><?xml version="1.0" encoding="UTF-8" standalone="yes"?>
<Relationships xmlns="http://schemas.openxmlformats.org/package/2006/relationships"><Relationship Id="rId8" Type="http://schemas.openxmlformats.org/officeDocument/2006/relationships/footer" Target="footer3.xml"/><Relationship Id="rId13" Type="http://schemas.openxmlformats.org/officeDocument/2006/relationships/footer" Target="footer4.xml"/><Relationship Id="rId18" Type="http://schemas.openxmlformats.org/officeDocument/2006/relationships/image" Target="media/image5.png"/><Relationship Id="rId3" Type="http://schemas.openxmlformats.org/officeDocument/2006/relationships/webSettings" Target="webSettings.xml"/><Relationship Id="rId21" Type="http://schemas.openxmlformats.org/officeDocument/2006/relationships/hyperlink" Target="http://datazone.birdlife.org/species/requestdis" TargetMode="External"/><Relationship Id="rId7" Type="http://schemas.openxmlformats.org/officeDocument/2006/relationships/footer" Target="footer2.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styles" Target="styles.xml"/><Relationship Id="rId6" Type="http://schemas.openxmlformats.org/officeDocument/2006/relationships/footer" Target="footer1.xml"/><Relationship Id="rId11" Type="http://schemas.microsoft.com/office/2016/09/relationships/commentsIds" Target="commentsIds.xml"/><Relationship Id="rId24" Type="http://schemas.microsoft.com/office/2011/relationships/people" Target="people.xml"/><Relationship Id="rId5" Type="http://schemas.openxmlformats.org/officeDocument/2006/relationships/endnotes" Target="endnotes.xml"/><Relationship Id="rId15" Type="http://schemas.openxmlformats.org/officeDocument/2006/relationships/image" Target="media/image2.jpeg"/><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6.png"/><Relationship Id="rId4" Type="http://schemas.openxmlformats.org/officeDocument/2006/relationships/footnotes" Target="footnotes.xml"/><Relationship Id="rId9" Type="http://schemas.openxmlformats.org/officeDocument/2006/relationships/comments" Target="comments.xml"/><Relationship Id="rId14" Type="http://schemas.openxmlformats.org/officeDocument/2006/relationships/image" Target="media/image1.tiff"/><Relationship Id="rId22" Type="http://schemas.openxmlformats.org/officeDocument/2006/relationships/hyperlink" Target="https://doi.org/10.3390/d121003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36</Pages>
  <Words>19519</Words>
  <Characters>111261</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130519</CharactersWithSpaces>
  <SharedDoc>false</SharedDoc>
  <HLinks>
    <vt:vector size="144" baseType="variant">
      <vt:variant>
        <vt:i4>2031628</vt:i4>
      </vt:variant>
      <vt:variant>
        <vt:i4>339</vt:i4>
      </vt:variant>
      <vt:variant>
        <vt:i4>0</vt:i4>
      </vt:variant>
      <vt:variant>
        <vt:i4>5</vt:i4>
      </vt:variant>
      <vt:variant>
        <vt:lpwstr>https://doi.org/10.3390/d12100377</vt:lpwstr>
      </vt:variant>
      <vt:variant>
        <vt:lpwstr/>
      </vt:variant>
      <vt:variant>
        <vt:i4>8323124</vt:i4>
      </vt:variant>
      <vt:variant>
        <vt:i4>336</vt:i4>
      </vt:variant>
      <vt:variant>
        <vt:i4>0</vt:i4>
      </vt:variant>
      <vt:variant>
        <vt:i4>5</vt:i4>
      </vt:variant>
      <vt:variant>
        <vt:lpwstr>http://datazone.birdlife.org/species/requestdis</vt:lpwstr>
      </vt:variant>
      <vt:variant>
        <vt:lpwstr/>
      </vt:variant>
      <vt:variant>
        <vt:i4>1572926</vt:i4>
      </vt:variant>
      <vt:variant>
        <vt:i4>122</vt:i4>
      </vt:variant>
      <vt:variant>
        <vt:i4>0</vt:i4>
      </vt:variant>
      <vt:variant>
        <vt:i4>5</vt:i4>
      </vt:variant>
      <vt:variant>
        <vt:lpwstr/>
      </vt:variant>
      <vt:variant>
        <vt:lpwstr>_Toc57588969</vt:lpwstr>
      </vt:variant>
      <vt:variant>
        <vt:i4>1638462</vt:i4>
      </vt:variant>
      <vt:variant>
        <vt:i4>116</vt:i4>
      </vt:variant>
      <vt:variant>
        <vt:i4>0</vt:i4>
      </vt:variant>
      <vt:variant>
        <vt:i4>5</vt:i4>
      </vt:variant>
      <vt:variant>
        <vt:lpwstr/>
      </vt:variant>
      <vt:variant>
        <vt:lpwstr>_Toc57588968</vt:lpwstr>
      </vt:variant>
      <vt:variant>
        <vt:i4>1441854</vt:i4>
      </vt:variant>
      <vt:variant>
        <vt:i4>110</vt:i4>
      </vt:variant>
      <vt:variant>
        <vt:i4>0</vt:i4>
      </vt:variant>
      <vt:variant>
        <vt:i4>5</vt:i4>
      </vt:variant>
      <vt:variant>
        <vt:lpwstr/>
      </vt:variant>
      <vt:variant>
        <vt:lpwstr>_Toc57588967</vt:lpwstr>
      </vt:variant>
      <vt:variant>
        <vt:i4>1507390</vt:i4>
      </vt:variant>
      <vt:variant>
        <vt:i4>104</vt:i4>
      </vt:variant>
      <vt:variant>
        <vt:i4>0</vt:i4>
      </vt:variant>
      <vt:variant>
        <vt:i4>5</vt:i4>
      </vt:variant>
      <vt:variant>
        <vt:lpwstr/>
      </vt:variant>
      <vt:variant>
        <vt:lpwstr>_Toc57588966</vt:lpwstr>
      </vt:variant>
      <vt:variant>
        <vt:i4>1310782</vt:i4>
      </vt:variant>
      <vt:variant>
        <vt:i4>98</vt:i4>
      </vt:variant>
      <vt:variant>
        <vt:i4>0</vt:i4>
      </vt:variant>
      <vt:variant>
        <vt:i4>5</vt:i4>
      </vt:variant>
      <vt:variant>
        <vt:lpwstr/>
      </vt:variant>
      <vt:variant>
        <vt:lpwstr>_Toc57588965</vt:lpwstr>
      </vt:variant>
      <vt:variant>
        <vt:i4>1376318</vt:i4>
      </vt:variant>
      <vt:variant>
        <vt:i4>92</vt:i4>
      </vt:variant>
      <vt:variant>
        <vt:i4>0</vt:i4>
      </vt:variant>
      <vt:variant>
        <vt:i4>5</vt:i4>
      </vt:variant>
      <vt:variant>
        <vt:lpwstr/>
      </vt:variant>
      <vt:variant>
        <vt:lpwstr>_Toc57588964</vt:lpwstr>
      </vt:variant>
      <vt:variant>
        <vt:i4>1179710</vt:i4>
      </vt:variant>
      <vt:variant>
        <vt:i4>86</vt:i4>
      </vt:variant>
      <vt:variant>
        <vt:i4>0</vt:i4>
      </vt:variant>
      <vt:variant>
        <vt:i4>5</vt:i4>
      </vt:variant>
      <vt:variant>
        <vt:lpwstr/>
      </vt:variant>
      <vt:variant>
        <vt:lpwstr>_Toc57588963</vt:lpwstr>
      </vt:variant>
      <vt:variant>
        <vt:i4>1245246</vt:i4>
      </vt:variant>
      <vt:variant>
        <vt:i4>80</vt:i4>
      </vt:variant>
      <vt:variant>
        <vt:i4>0</vt:i4>
      </vt:variant>
      <vt:variant>
        <vt:i4>5</vt:i4>
      </vt:variant>
      <vt:variant>
        <vt:lpwstr/>
      </vt:variant>
      <vt:variant>
        <vt:lpwstr>_Toc57588962</vt:lpwstr>
      </vt:variant>
      <vt:variant>
        <vt:i4>1048638</vt:i4>
      </vt:variant>
      <vt:variant>
        <vt:i4>74</vt:i4>
      </vt:variant>
      <vt:variant>
        <vt:i4>0</vt:i4>
      </vt:variant>
      <vt:variant>
        <vt:i4>5</vt:i4>
      </vt:variant>
      <vt:variant>
        <vt:lpwstr/>
      </vt:variant>
      <vt:variant>
        <vt:lpwstr>_Toc57588961</vt:lpwstr>
      </vt:variant>
      <vt:variant>
        <vt:i4>1114174</vt:i4>
      </vt:variant>
      <vt:variant>
        <vt:i4>68</vt:i4>
      </vt:variant>
      <vt:variant>
        <vt:i4>0</vt:i4>
      </vt:variant>
      <vt:variant>
        <vt:i4>5</vt:i4>
      </vt:variant>
      <vt:variant>
        <vt:lpwstr/>
      </vt:variant>
      <vt:variant>
        <vt:lpwstr>_Toc57588960</vt:lpwstr>
      </vt:variant>
      <vt:variant>
        <vt:i4>1572925</vt:i4>
      </vt:variant>
      <vt:variant>
        <vt:i4>62</vt:i4>
      </vt:variant>
      <vt:variant>
        <vt:i4>0</vt:i4>
      </vt:variant>
      <vt:variant>
        <vt:i4>5</vt:i4>
      </vt:variant>
      <vt:variant>
        <vt:lpwstr/>
      </vt:variant>
      <vt:variant>
        <vt:lpwstr>_Toc57588959</vt:lpwstr>
      </vt:variant>
      <vt:variant>
        <vt:i4>1638461</vt:i4>
      </vt:variant>
      <vt:variant>
        <vt:i4>56</vt:i4>
      </vt:variant>
      <vt:variant>
        <vt:i4>0</vt:i4>
      </vt:variant>
      <vt:variant>
        <vt:i4>5</vt:i4>
      </vt:variant>
      <vt:variant>
        <vt:lpwstr/>
      </vt:variant>
      <vt:variant>
        <vt:lpwstr>_Toc57588958</vt:lpwstr>
      </vt:variant>
      <vt:variant>
        <vt:i4>1441853</vt:i4>
      </vt:variant>
      <vt:variant>
        <vt:i4>50</vt:i4>
      </vt:variant>
      <vt:variant>
        <vt:i4>0</vt:i4>
      </vt:variant>
      <vt:variant>
        <vt:i4>5</vt:i4>
      </vt:variant>
      <vt:variant>
        <vt:lpwstr/>
      </vt:variant>
      <vt:variant>
        <vt:lpwstr>_Toc57588957</vt:lpwstr>
      </vt:variant>
      <vt:variant>
        <vt:i4>1507389</vt:i4>
      </vt:variant>
      <vt:variant>
        <vt:i4>44</vt:i4>
      </vt:variant>
      <vt:variant>
        <vt:i4>0</vt:i4>
      </vt:variant>
      <vt:variant>
        <vt:i4>5</vt:i4>
      </vt:variant>
      <vt:variant>
        <vt:lpwstr/>
      </vt:variant>
      <vt:variant>
        <vt:lpwstr>_Toc57588956</vt:lpwstr>
      </vt:variant>
      <vt:variant>
        <vt:i4>1310781</vt:i4>
      </vt:variant>
      <vt:variant>
        <vt:i4>38</vt:i4>
      </vt:variant>
      <vt:variant>
        <vt:i4>0</vt:i4>
      </vt:variant>
      <vt:variant>
        <vt:i4>5</vt:i4>
      </vt:variant>
      <vt:variant>
        <vt:lpwstr/>
      </vt:variant>
      <vt:variant>
        <vt:lpwstr>_Toc57588955</vt:lpwstr>
      </vt:variant>
      <vt:variant>
        <vt:i4>1376317</vt:i4>
      </vt:variant>
      <vt:variant>
        <vt:i4>32</vt:i4>
      </vt:variant>
      <vt:variant>
        <vt:i4>0</vt:i4>
      </vt:variant>
      <vt:variant>
        <vt:i4>5</vt:i4>
      </vt:variant>
      <vt:variant>
        <vt:lpwstr/>
      </vt:variant>
      <vt:variant>
        <vt:lpwstr>_Toc57588954</vt:lpwstr>
      </vt:variant>
      <vt:variant>
        <vt:i4>1179709</vt:i4>
      </vt:variant>
      <vt:variant>
        <vt:i4>26</vt:i4>
      </vt:variant>
      <vt:variant>
        <vt:i4>0</vt:i4>
      </vt:variant>
      <vt:variant>
        <vt:i4>5</vt:i4>
      </vt:variant>
      <vt:variant>
        <vt:lpwstr/>
      </vt:variant>
      <vt:variant>
        <vt:lpwstr>_Toc57588953</vt:lpwstr>
      </vt:variant>
      <vt:variant>
        <vt:i4>1245245</vt:i4>
      </vt:variant>
      <vt:variant>
        <vt:i4>20</vt:i4>
      </vt:variant>
      <vt:variant>
        <vt:i4>0</vt:i4>
      </vt:variant>
      <vt:variant>
        <vt:i4>5</vt:i4>
      </vt:variant>
      <vt:variant>
        <vt:lpwstr/>
      </vt:variant>
      <vt:variant>
        <vt:lpwstr>_Toc57588952</vt:lpwstr>
      </vt:variant>
      <vt:variant>
        <vt:i4>1048637</vt:i4>
      </vt:variant>
      <vt:variant>
        <vt:i4>14</vt:i4>
      </vt:variant>
      <vt:variant>
        <vt:i4>0</vt:i4>
      </vt:variant>
      <vt:variant>
        <vt:i4>5</vt:i4>
      </vt:variant>
      <vt:variant>
        <vt:lpwstr/>
      </vt:variant>
      <vt:variant>
        <vt:lpwstr>_Toc57588951</vt:lpwstr>
      </vt:variant>
      <vt:variant>
        <vt:i4>1114173</vt:i4>
      </vt:variant>
      <vt:variant>
        <vt:i4>8</vt:i4>
      </vt:variant>
      <vt:variant>
        <vt:i4>0</vt:i4>
      </vt:variant>
      <vt:variant>
        <vt:i4>5</vt:i4>
      </vt:variant>
      <vt:variant>
        <vt:lpwstr/>
      </vt:variant>
      <vt:variant>
        <vt:lpwstr>_Toc57588950</vt:lpwstr>
      </vt:variant>
      <vt:variant>
        <vt:i4>1572924</vt:i4>
      </vt:variant>
      <vt:variant>
        <vt:i4>2</vt:i4>
      </vt:variant>
      <vt:variant>
        <vt:i4>0</vt:i4>
      </vt:variant>
      <vt:variant>
        <vt:i4>5</vt:i4>
      </vt:variant>
      <vt:variant>
        <vt:lpwstr/>
      </vt:variant>
      <vt:variant>
        <vt:lpwstr>_Toc57588949</vt:lpwstr>
      </vt:variant>
      <vt:variant>
        <vt:i4>720963</vt:i4>
      </vt:variant>
      <vt:variant>
        <vt:i4>0</vt:i4>
      </vt:variant>
      <vt:variant>
        <vt:i4>0</vt:i4>
      </vt:variant>
      <vt:variant>
        <vt:i4>5</vt:i4>
      </vt:variant>
      <vt:variant>
        <vt:lpwstr>https://journals.plos.org/plosone/article?id=10.1371/journal.pone.0108425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Molly Dupin</dc:creator>
  <cp:keywords/>
  <cp:lastModifiedBy>Timothy Wright</cp:lastModifiedBy>
  <cp:revision>4</cp:revision>
  <dcterms:created xsi:type="dcterms:W3CDTF">2023-03-10T22:06:00Z</dcterms:created>
  <dcterms:modified xsi:type="dcterms:W3CDTF">2023-03-10T23:36:00Z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1033-11.1.0.10920</vt:lpwstr>
  </property>
</Properties>
</file>